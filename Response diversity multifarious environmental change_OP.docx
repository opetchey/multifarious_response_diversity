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A151783" w14:textId="6627DE55" w:rsidR="00DE3DB2" w:rsidRDefault="00DE3DB2">
      <w:pPr>
        <w:pStyle w:val="Title"/>
        <w:pPrChange w:id="0" w:author="Owen Petchey" w:date="2023-07-18T10:10:00Z">
          <w:pPr>
            <w:pStyle w:val="Heading1"/>
            <w:spacing w:line="276" w:lineRule="auto"/>
          </w:pPr>
        </w:pPrChange>
      </w:pPr>
      <w:r>
        <w:t xml:space="preserve">Response diversity in </w:t>
      </w:r>
      <w:r w:rsidRPr="007F7E70">
        <w:t>the</w:t>
      </w:r>
      <w:r>
        <w:t xml:space="preserve"> context of multifarious environmental change</w:t>
      </w:r>
    </w:p>
    <w:p w14:paraId="5EF53F38" w14:textId="77777777" w:rsidR="007F7E70" w:rsidRDefault="003F239A" w:rsidP="003F239A">
      <w:pPr>
        <w:pStyle w:val="NoSpacing"/>
        <w:rPr>
          <w:ins w:id="1" w:author="Owen Petchey" w:date="2023-07-18T10:10:00Z"/>
          <w:lang w:val="it-IT"/>
        </w:rPr>
      </w:pPr>
      <w:r w:rsidRPr="003F239A">
        <w:rPr>
          <w:lang w:val="it-IT"/>
        </w:rPr>
        <w:t>Francesco Polazzo, Frank Pe</w:t>
      </w:r>
      <w:r>
        <w:rPr>
          <w:lang w:val="it-IT"/>
        </w:rPr>
        <w:t>nnekamp</w:t>
      </w:r>
      <w:r w:rsidR="003B4EA9">
        <w:rPr>
          <w:lang w:val="it-IT"/>
        </w:rPr>
        <w:t>, Samuel</w:t>
      </w:r>
      <w:r w:rsidR="00B03B50" w:rsidRPr="00B03B50">
        <w:t xml:space="preserve"> </w:t>
      </w:r>
      <w:r w:rsidR="00B03B50" w:rsidRPr="00B03B50">
        <w:rPr>
          <w:lang w:val="it-IT"/>
        </w:rPr>
        <w:t>R. P.-J.</w:t>
      </w:r>
      <w:r w:rsidR="003B4EA9">
        <w:rPr>
          <w:lang w:val="it-IT"/>
        </w:rPr>
        <w:t xml:space="preserve"> Ross, Gavin Simpson, Owen</w:t>
      </w:r>
      <w:r w:rsidR="00B03B50">
        <w:rPr>
          <w:lang w:val="it-IT"/>
        </w:rPr>
        <w:t xml:space="preserve"> L.</w:t>
      </w:r>
      <w:r w:rsidR="003B4EA9">
        <w:rPr>
          <w:lang w:val="it-IT"/>
        </w:rPr>
        <w:t xml:space="preserve"> Petchey</w:t>
      </w:r>
    </w:p>
    <w:p w14:paraId="558FEE09" w14:textId="77777777" w:rsidR="007F7E70" w:rsidRDefault="007F7E70" w:rsidP="007F7E70">
      <w:pPr>
        <w:pStyle w:val="Heading1"/>
        <w:rPr>
          <w:ins w:id="2" w:author="Owen Petchey" w:date="2023-07-18T10:11:00Z"/>
          <w:lang w:val="it-IT"/>
        </w:rPr>
      </w:pPr>
      <w:ins w:id="3" w:author="Owen Petchey" w:date="2023-07-18T10:10:00Z">
        <w:r>
          <w:rPr>
            <w:lang w:val="it-IT"/>
          </w:rPr>
          <w:t>Abstr</w:t>
        </w:r>
      </w:ins>
      <w:ins w:id="4" w:author="Owen Petchey" w:date="2023-07-18T10:11:00Z">
        <w:r>
          <w:rPr>
            <w:lang w:val="it-IT"/>
          </w:rPr>
          <w:t>act</w:t>
        </w:r>
      </w:ins>
    </w:p>
    <w:p w14:paraId="694A4250" w14:textId="4C178433" w:rsidR="003F239A" w:rsidRPr="003F239A" w:rsidRDefault="007F7E70">
      <w:pPr>
        <w:rPr>
          <w:lang w:val="it-IT"/>
        </w:rPr>
        <w:pPrChange w:id="5" w:author="Owen Petchey" w:date="2023-07-18T10:11:00Z">
          <w:pPr>
            <w:pStyle w:val="NoSpacing"/>
          </w:pPr>
        </w:pPrChange>
      </w:pPr>
      <w:ins w:id="6" w:author="Owen Petchey" w:date="2023-07-18T10:11:00Z">
        <w:r>
          <w:rPr>
            <w:lang w:val="it-IT"/>
          </w:rPr>
          <w:t>…</w:t>
        </w:r>
      </w:ins>
      <w:del w:id="7" w:author="Owen Petchey" w:date="2023-07-18T10:10:00Z">
        <w:r w:rsidR="003B4EA9" w:rsidDel="007F7E70">
          <w:rPr>
            <w:lang w:val="it-IT"/>
          </w:rPr>
          <w:delText xml:space="preserve"> </w:delText>
        </w:r>
      </w:del>
    </w:p>
    <w:p w14:paraId="2DC08235" w14:textId="226C9176" w:rsidR="00073FB6" w:rsidRPr="003F239A" w:rsidRDefault="3583202B" w:rsidP="00EB11FD">
      <w:pPr>
        <w:pStyle w:val="Heading1"/>
        <w:spacing w:line="276" w:lineRule="auto"/>
        <w:rPr>
          <w:lang w:val="it-IT"/>
        </w:rPr>
      </w:pPr>
      <w:r w:rsidRPr="003F239A">
        <w:t>Introduction</w:t>
      </w:r>
    </w:p>
    <w:p w14:paraId="0ACA6F19" w14:textId="50664005" w:rsidR="00350AEA" w:rsidRPr="00EB11FD" w:rsidRDefault="0041739B" w:rsidP="00A910CF">
      <w:pPr>
        <w:autoSpaceDE w:val="0"/>
        <w:autoSpaceDN w:val="0"/>
        <w:adjustRightInd w:val="0"/>
        <w:spacing w:after="0" w:line="276" w:lineRule="auto"/>
        <w:rPr>
          <w:rFonts w:eastAsia="Times New Roman" w:cs="Times New Roman"/>
          <w:color w:val="000000"/>
          <w:szCs w:val="24"/>
          <w:lang w:eastAsia="en-GB"/>
        </w:rPr>
      </w:pPr>
      <w:ins w:id="8" w:author="Owen Petchey" w:date="2023-07-18T10:13:00Z">
        <w:r>
          <w:rPr>
            <w:rFonts w:eastAsia="Times New Roman" w:cs="Times New Roman"/>
            <w:color w:val="000000" w:themeColor="text1"/>
            <w:szCs w:val="24"/>
            <w:lang w:eastAsia="en-GB"/>
          </w:rPr>
          <w:t xml:space="preserve">Ecological stability </w:t>
        </w:r>
        <w:r w:rsidR="00C67ADD">
          <w:rPr>
            <w:rFonts w:eastAsia="Times New Roman" w:cs="Times New Roman"/>
            <w:color w:val="000000" w:themeColor="text1"/>
            <w:szCs w:val="24"/>
            <w:lang w:eastAsia="en-GB"/>
          </w:rPr>
          <w:t>concerns</w:t>
        </w:r>
        <w:r>
          <w:rPr>
            <w:rFonts w:eastAsia="Times New Roman" w:cs="Times New Roman"/>
            <w:color w:val="000000" w:themeColor="text1"/>
            <w:szCs w:val="24"/>
            <w:lang w:eastAsia="en-GB"/>
          </w:rPr>
          <w:t xml:space="preserve"> response</w:t>
        </w:r>
        <w:r w:rsidR="00C67ADD">
          <w:rPr>
            <w:rFonts w:eastAsia="Times New Roman" w:cs="Times New Roman"/>
            <w:color w:val="000000" w:themeColor="text1"/>
            <w:szCs w:val="24"/>
            <w:lang w:eastAsia="en-GB"/>
          </w:rPr>
          <w:t>s</w:t>
        </w:r>
        <w:r>
          <w:rPr>
            <w:rFonts w:eastAsia="Times New Roman" w:cs="Times New Roman"/>
            <w:color w:val="000000" w:themeColor="text1"/>
            <w:szCs w:val="24"/>
            <w:lang w:eastAsia="en-GB"/>
          </w:rPr>
          <w:t xml:space="preserve"> of ecosystems</w:t>
        </w:r>
      </w:ins>
      <w:ins w:id="9" w:author="Owen Petchey" w:date="2023-07-18T10:15:00Z">
        <w:r w:rsidR="00EF2414">
          <w:rPr>
            <w:rFonts w:eastAsia="Times New Roman" w:cs="Times New Roman"/>
            <w:color w:val="000000" w:themeColor="text1"/>
            <w:szCs w:val="24"/>
            <w:lang w:eastAsia="en-GB"/>
          </w:rPr>
          <w:t xml:space="preserve"> and </w:t>
        </w:r>
      </w:ins>
      <w:ins w:id="10" w:author="Owen Petchey" w:date="2023-07-18T10:16:00Z">
        <w:r w:rsidR="00EF2414">
          <w:rPr>
            <w:rFonts w:eastAsia="Times New Roman" w:cs="Times New Roman"/>
            <w:color w:val="000000" w:themeColor="text1"/>
            <w:szCs w:val="24"/>
            <w:lang w:eastAsia="en-GB"/>
          </w:rPr>
          <w:t>their components</w:t>
        </w:r>
      </w:ins>
      <w:ins w:id="11" w:author="Owen Petchey" w:date="2023-07-18T10:13:00Z">
        <w:r>
          <w:rPr>
            <w:rFonts w:eastAsia="Times New Roman" w:cs="Times New Roman"/>
            <w:color w:val="000000" w:themeColor="text1"/>
            <w:szCs w:val="24"/>
            <w:lang w:eastAsia="en-GB"/>
          </w:rPr>
          <w:t xml:space="preserve"> to environmental change</w:t>
        </w:r>
      </w:ins>
      <w:ins w:id="12" w:author="Owen Petchey" w:date="2023-07-18T10:15:00Z">
        <w:r w:rsidR="00EF2414">
          <w:rPr>
            <w:rFonts w:eastAsia="Times New Roman" w:cs="Times New Roman"/>
            <w:color w:val="000000" w:themeColor="text1"/>
            <w:szCs w:val="24"/>
            <w:lang w:eastAsia="en-GB"/>
          </w:rPr>
          <w:t xml:space="preserve"> </w:t>
        </w:r>
        <w:r w:rsidR="00EF2414" w:rsidRPr="00EB11FD">
          <w:rPr>
            <w:szCs w:val="24"/>
          </w:rPr>
          <w:fldChar w:fldCharType="begin"/>
        </w:r>
        <w:r w:rsidR="00EF2414" w:rsidRPr="00EB11FD">
          <w:rPr>
            <w:szCs w:val="24"/>
          </w:rPr>
          <w:instrText xml:space="preserve"> ADDIN ZOTERO_ITEM CSL_CITATION {"citationID":"SA8kR7JI","properties":{"formattedCitation":"(Pimm 1984; Mccann 2000; Donohue {\\i{}et al.} 2013)","plainCitation":"(Pimm 1984; Mccann 2000; Donohue et al. 2013)","noteIndex":0},"citationItems":[{"id":375,"uris":["http://zotero.org/users/10426170/items/6YIAJLDC"],"itemData":{"id":375,"type":"article-journal","abstract":"Early studies suggested that simple ecosystems were less stable than complex ones, but later studies came to the opposite conclusion. Confusion arose because of the many different meanings of 'complexity' and 'stability'. Most of the possible questions about the relationship between stability-complexity have not been asked. Those that have yield a variety of answers. © 1984 Nature Publishing Group.","container-title":"Nature","DOI":"10.1038/307321a0","ISSN":"00280836","issue":"5949","page":"321-326","title":"The complexity and stability of ecosystems","volume":"307","author":[{"family":"Pimm","given":"Stuart L."}],"issued":{"date-parts":[["1984"]]}}},{"id":82,"uris":["http://zotero.org/users/10426170/items/ESQQSZWD"],"itemData":{"id":82,"type":"article-journal","issue":"May","title":"The diversity–stability debate","volume":"405","author":[{"family":"Mccann","given":"Kevin Shear"}],"issued":{"date-parts":[["2000"]]}}},{"id":620,"uris":["http://zotero.org/users/10426170/items/PFJAKCW4"],"itemData":{"id":620,"type":"article-journal","abstract":"Ecological stability is touted as a complex and multifaceted concept, including components such as variability, resistance, resilience, persistence and robustness. Even though a complete appreciation of the effects of perturbations on ecosystems requires the simultaneous measurement of these multiple components of stability, most ecological research has focused on one or a few of those components analysed in isolation. Here, we present a new view of ecological stability that recognises explicitly the non-independence of components of stability. This provides an approach for simplifying the concept of stability. We illustrate the concept and approach using results from a field experiment, and show that the effective dimensionality of ecological stability is considerably lower than if the various components of stability were unrelated. However, strong perturbations can modify, and even decouple, relationships among individual components of stability. Thus, perturbations not only increase the dimensionality of stability but they can also alter the relationships among components of stability in different ways. Studies that focus on single forms of stability in isolation therefore risk underestimating significantly the potential of perturbations to destabilise ecosystems. In contrast, application of the multidimensional stability framework that we propose gives a far richer understanding of how communities respond to perturbations. © 2013 Blackwell Publishing Ltd/CNRS.","container-title":"Ecology Letters","DOI":"10.1111/ele.12086","ISSN":"1461023X","issue":"4","page":"421-429","title":"On the dimensionality of ecological stability","volume":"16","author":[{"family":"Donohue","given":"Ian"},{"family":"Petchey","given":"Owen L."},{"family":"Montoya","given":"José M."},{"family":"Jackson","given":"Andrew L."},{"family":"Mcnally","given":"Luke"},{"family":"Viana","given":"Mafalda"},{"family":"Healy","given":"Kevin"},{"family":"Lurgi","given":"Miguel"},{"family":"O'Connor","given":"Nessa E."},{"family":"Emmerson","given":"Mark C."}],"issued":{"date-parts":[["2013"]]}}}],"schema":"https://github.com/citation-style-language/schema/raw/master/csl-citation.json"} </w:instrText>
        </w:r>
        <w:r w:rsidR="00EF2414" w:rsidRPr="00EB11FD">
          <w:rPr>
            <w:szCs w:val="24"/>
          </w:rPr>
          <w:fldChar w:fldCharType="separate"/>
        </w:r>
        <w:r w:rsidR="00EF2414" w:rsidRPr="00EB11FD">
          <w:rPr>
            <w:rFonts w:cs="Times New Roman"/>
            <w:szCs w:val="24"/>
          </w:rPr>
          <w:t xml:space="preserve">(Pimm 1984; Mccann 2000; Donohue </w:t>
        </w:r>
        <w:r w:rsidR="00EF2414" w:rsidRPr="00EB11FD">
          <w:rPr>
            <w:rFonts w:cs="Times New Roman"/>
            <w:i/>
            <w:iCs/>
            <w:szCs w:val="24"/>
          </w:rPr>
          <w:t>et al.</w:t>
        </w:r>
        <w:r w:rsidR="00EF2414" w:rsidRPr="00EB11FD">
          <w:rPr>
            <w:rFonts w:cs="Times New Roman"/>
            <w:szCs w:val="24"/>
          </w:rPr>
          <w:t xml:space="preserve"> 2013)</w:t>
        </w:r>
        <w:r w:rsidR="00EF2414" w:rsidRPr="00EB11FD">
          <w:rPr>
            <w:szCs w:val="24"/>
          </w:rPr>
          <w:fldChar w:fldCharType="end"/>
        </w:r>
      </w:ins>
      <w:ins w:id="13" w:author="Owen Petchey" w:date="2023-07-18T10:13:00Z">
        <w:r w:rsidR="00C67ADD">
          <w:rPr>
            <w:rFonts w:eastAsia="Times New Roman" w:cs="Times New Roman"/>
            <w:color w:val="000000" w:themeColor="text1"/>
            <w:szCs w:val="24"/>
            <w:lang w:eastAsia="en-GB"/>
          </w:rPr>
          <w:t xml:space="preserve">. </w:t>
        </w:r>
      </w:ins>
      <w:ins w:id="14" w:author="Owen Petchey" w:date="2023-07-18T10:14:00Z">
        <w:r w:rsidR="00C80BE7">
          <w:rPr>
            <w:rFonts w:eastAsia="Times New Roman" w:cs="Times New Roman"/>
            <w:color w:val="000000" w:themeColor="text1"/>
            <w:szCs w:val="24"/>
            <w:lang w:eastAsia="en-GB"/>
          </w:rPr>
          <w:t xml:space="preserve">A stable </w:t>
        </w:r>
      </w:ins>
      <w:ins w:id="15" w:author="Owen Petchey" w:date="2023-07-18T10:13:00Z">
        <w:r w:rsidR="00C67ADD">
          <w:rPr>
            <w:rFonts w:eastAsia="Times New Roman" w:cs="Times New Roman"/>
            <w:color w:val="000000" w:themeColor="text1"/>
            <w:szCs w:val="24"/>
            <w:lang w:eastAsia="en-GB"/>
          </w:rPr>
          <w:t>population</w:t>
        </w:r>
      </w:ins>
      <w:ins w:id="16" w:author="Owen Petchey" w:date="2023-07-18T10:14:00Z">
        <w:r w:rsidR="00C67ADD">
          <w:rPr>
            <w:rFonts w:eastAsia="Times New Roman" w:cs="Times New Roman"/>
            <w:color w:val="000000" w:themeColor="text1"/>
            <w:szCs w:val="24"/>
            <w:lang w:eastAsia="en-GB"/>
          </w:rPr>
          <w:t xml:space="preserve">, community, or ecosystem </w:t>
        </w:r>
        <w:r w:rsidR="00C80BE7">
          <w:rPr>
            <w:rFonts w:eastAsia="Times New Roman" w:cs="Times New Roman"/>
            <w:color w:val="000000" w:themeColor="text1"/>
            <w:szCs w:val="24"/>
            <w:lang w:eastAsia="en-GB"/>
          </w:rPr>
          <w:t>will</w:t>
        </w:r>
      </w:ins>
      <w:ins w:id="17" w:author="Owen Petchey" w:date="2023-07-18T10:15:00Z">
        <w:r w:rsidR="00C80BE7">
          <w:rPr>
            <w:rFonts w:eastAsia="Times New Roman" w:cs="Times New Roman"/>
            <w:color w:val="000000" w:themeColor="text1"/>
            <w:szCs w:val="24"/>
            <w:lang w:eastAsia="en-GB"/>
          </w:rPr>
          <w:t xml:space="preserve"> change less than a less stable or unstable one.</w:t>
        </w:r>
        <w:r w:rsidR="00EF2414">
          <w:rPr>
            <w:rFonts w:eastAsia="Times New Roman" w:cs="Times New Roman"/>
            <w:color w:val="000000" w:themeColor="text1"/>
            <w:szCs w:val="24"/>
            <w:lang w:eastAsia="en-GB"/>
          </w:rPr>
          <w:t xml:space="preserve"> </w:t>
        </w:r>
      </w:ins>
      <w:ins w:id="18" w:author="Owen Petchey" w:date="2023-07-18T10:16:00Z">
        <w:r w:rsidR="00716202">
          <w:rPr>
            <w:rFonts w:eastAsia="Times New Roman" w:cs="Times New Roman"/>
            <w:color w:val="000000" w:themeColor="text1"/>
            <w:szCs w:val="24"/>
            <w:lang w:eastAsia="en-GB"/>
          </w:rPr>
          <w:t xml:space="preserve">Greater stability can mean lower chance of </w:t>
        </w:r>
        <w:r w:rsidR="00B64D42">
          <w:rPr>
            <w:rFonts w:eastAsia="Times New Roman" w:cs="Times New Roman"/>
            <w:color w:val="000000" w:themeColor="text1"/>
            <w:szCs w:val="24"/>
            <w:lang w:eastAsia="en-GB"/>
          </w:rPr>
          <w:t xml:space="preserve">population </w:t>
        </w:r>
        <w:r w:rsidR="00716202">
          <w:rPr>
            <w:rFonts w:eastAsia="Times New Roman" w:cs="Times New Roman"/>
            <w:color w:val="000000" w:themeColor="text1"/>
            <w:szCs w:val="24"/>
            <w:lang w:eastAsia="en-GB"/>
          </w:rPr>
          <w:t>extinction</w:t>
        </w:r>
      </w:ins>
      <w:ins w:id="19" w:author="Owen Petchey" w:date="2023-07-18T10:18:00Z">
        <w:r w:rsidR="004E4A51">
          <w:rPr>
            <w:rFonts w:eastAsia="Times New Roman" w:cs="Times New Roman"/>
            <w:color w:val="000000" w:themeColor="text1"/>
            <w:szCs w:val="24"/>
            <w:lang w:eastAsia="en-GB"/>
          </w:rPr>
          <w:t xml:space="preserve"> (citation)</w:t>
        </w:r>
      </w:ins>
      <w:ins w:id="20" w:author="Owen Petchey" w:date="2023-07-18T10:16:00Z">
        <w:r w:rsidR="00B64D42">
          <w:rPr>
            <w:rFonts w:eastAsia="Times New Roman" w:cs="Times New Roman"/>
            <w:color w:val="000000" w:themeColor="text1"/>
            <w:szCs w:val="24"/>
            <w:lang w:eastAsia="en-GB"/>
          </w:rPr>
          <w:t>, lower variab</w:t>
        </w:r>
      </w:ins>
      <w:ins w:id="21" w:author="Owen Petchey" w:date="2023-07-18T10:17:00Z">
        <w:r w:rsidR="00B64D42">
          <w:rPr>
            <w:rFonts w:eastAsia="Times New Roman" w:cs="Times New Roman"/>
            <w:color w:val="000000" w:themeColor="text1"/>
            <w:szCs w:val="24"/>
            <w:lang w:eastAsia="en-GB"/>
          </w:rPr>
          <w:t>ility of an aggregate property such as total community biomass</w:t>
        </w:r>
      </w:ins>
      <w:ins w:id="22" w:author="Owen Petchey" w:date="2023-07-18T10:18:00Z">
        <w:r w:rsidR="004E4A51">
          <w:rPr>
            <w:rFonts w:eastAsia="Times New Roman" w:cs="Times New Roman"/>
            <w:color w:val="000000" w:themeColor="text1"/>
            <w:szCs w:val="24"/>
            <w:lang w:eastAsia="en-GB"/>
          </w:rPr>
          <w:t xml:space="preserve"> (citation)</w:t>
        </w:r>
      </w:ins>
      <w:ins w:id="23" w:author="Owen Petchey" w:date="2023-07-18T10:17:00Z">
        <w:r w:rsidR="00B64D42">
          <w:rPr>
            <w:rFonts w:eastAsia="Times New Roman" w:cs="Times New Roman"/>
            <w:color w:val="000000" w:themeColor="text1"/>
            <w:szCs w:val="24"/>
            <w:lang w:eastAsia="en-GB"/>
          </w:rPr>
          <w:t xml:space="preserve">, and </w:t>
        </w:r>
        <w:r w:rsidR="004E4A51">
          <w:rPr>
            <w:rFonts w:eastAsia="Times New Roman" w:cs="Times New Roman"/>
            <w:color w:val="000000" w:themeColor="text1"/>
            <w:szCs w:val="24"/>
            <w:lang w:eastAsia="en-GB"/>
          </w:rPr>
          <w:t>lower variability of ecosystem processes</w:t>
        </w:r>
      </w:ins>
      <w:ins w:id="24" w:author="Owen Petchey" w:date="2023-07-18T10:18:00Z">
        <w:r w:rsidR="004E4A51">
          <w:rPr>
            <w:rFonts w:eastAsia="Times New Roman" w:cs="Times New Roman"/>
            <w:color w:val="000000" w:themeColor="text1"/>
            <w:szCs w:val="24"/>
            <w:lang w:eastAsia="en-GB"/>
          </w:rPr>
          <w:t xml:space="preserve"> (citation)</w:t>
        </w:r>
      </w:ins>
      <w:ins w:id="25" w:author="Owen Petchey" w:date="2023-07-18T10:17:00Z">
        <w:r w:rsidR="004E4A51">
          <w:rPr>
            <w:rFonts w:eastAsia="Times New Roman" w:cs="Times New Roman"/>
            <w:color w:val="000000" w:themeColor="text1"/>
            <w:szCs w:val="24"/>
            <w:lang w:eastAsia="en-GB"/>
          </w:rPr>
          <w:t>. All of these can promote ecological sustainab</w:t>
        </w:r>
      </w:ins>
      <w:ins w:id="26" w:author="Owen Petchey" w:date="2023-07-18T10:18:00Z">
        <w:r w:rsidR="004E4A51">
          <w:rPr>
            <w:rFonts w:eastAsia="Times New Roman" w:cs="Times New Roman"/>
            <w:color w:val="000000" w:themeColor="text1"/>
            <w:szCs w:val="24"/>
            <w:lang w:eastAsia="en-GB"/>
          </w:rPr>
          <w:t>ility (citation).</w:t>
        </w:r>
      </w:ins>
      <w:ins w:id="27" w:author="Owen Petchey" w:date="2023-07-18T10:14:00Z">
        <w:r w:rsidR="00C67ADD">
          <w:rPr>
            <w:rFonts w:eastAsia="Times New Roman" w:cs="Times New Roman"/>
            <w:color w:val="000000" w:themeColor="text1"/>
            <w:szCs w:val="24"/>
            <w:lang w:eastAsia="en-GB"/>
          </w:rPr>
          <w:t xml:space="preserve"> </w:t>
        </w:r>
      </w:ins>
      <w:ins w:id="28" w:author="Owen Petchey" w:date="2023-07-18T10:18:00Z">
        <w:r w:rsidR="004E4A51">
          <w:rPr>
            <w:rFonts w:eastAsia="Times New Roman" w:cs="Times New Roman"/>
            <w:color w:val="000000" w:themeColor="text1"/>
            <w:szCs w:val="24"/>
            <w:lang w:eastAsia="en-GB"/>
          </w:rPr>
          <w:t>It is perhaps unsurprising then that s</w:t>
        </w:r>
      </w:ins>
      <w:del w:id="29" w:author="Owen Petchey" w:date="2023-07-18T10:18:00Z">
        <w:r w:rsidR="008467AF" w:rsidRPr="00EB11FD" w:rsidDel="004E4A51">
          <w:rPr>
            <w:rFonts w:eastAsia="Times New Roman" w:cs="Times New Roman"/>
            <w:color w:val="000000" w:themeColor="text1"/>
            <w:szCs w:val="24"/>
            <w:lang w:eastAsia="en-GB"/>
          </w:rPr>
          <w:delText>S</w:delText>
        </w:r>
      </w:del>
      <w:r w:rsidR="008467AF" w:rsidRPr="00EB11FD">
        <w:rPr>
          <w:rFonts w:eastAsia="Times New Roman" w:cs="Times New Roman"/>
          <w:color w:val="000000" w:themeColor="text1"/>
          <w:szCs w:val="24"/>
          <w:lang w:eastAsia="en-GB"/>
        </w:rPr>
        <w:t>tability has</w:t>
      </w:r>
      <w:ins w:id="30" w:author="Owen Petchey" w:date="2023-07-18T10:19:00Z">
        <w:r w:rsidR="004E4A51">
          <w:rPr>
            <w:rFonts w:eastAsia="Times New Roman" w:cs="Times New Roman"/>
            <w:color w:val="000000" w:themeColor="text1"/>
            <w:szCs w:val="24"/>
            <w:lang w:eastAsia="en-GB"/>
          </w:rPr>
          <w:t xml:space="preserve"> </w:t>
        </w:r>
        <w:r w:rsidR="00E86E4C">
          <w:rPr>
            <w:rFonts w:eastAsia="Times New Roman" w:cs="Times New Roman"/>
            <w:color w:val="000000" w:themeColor="text1"/>
            <w:szCs w:val="24"/>
            <w:lang w:eastAsia="en-GB"/>
          </w:rPr>
          <w:t>occupied</w:t>
        </w:r>
      </w:ins>
      <w:del w:id="31" w:author="Owen Petchey" w:date="2023-07-18T10:19:00Z">
        <w:r w:rsidR="008467AF" w:rsidRPr="00EB11FD" w:rsidDel="004E4A51">
          <w:rPr>
            <w:rFonts w:eastAsia="Times New Roman" w:cs="Times New Roman"/>
            <w:color w:val="000000" w:themeColor="text1"/>
            <w:szCs w:val="24"/>
            <w:lang w:eastAsia="en-GB"/>
          </w:rPr>
          <w:delText xml:space="preserve"> been</w:delText>
        </w:r>
      </w:del>
      <w:r w:rsidR="008467AF" w:rsidRPr="00EB11FD">
        <w:rPr>
          <w:rFonts w:eastAsia="Times New Roman" w:cs="Times New Roman"/>
          <w:color w:val="000000" w:themeColor="text1"/>
          <w:szCs w:val="24"/>
          <w:lang w:eastAsia="en-GB"/>
        </w:rPr>
        <w:t xml:space="preserve"> a central </w:t>
      </w:r>
      <w:del w:id="32" w:author="Owen Petchey" w:date="2023-07-18T10:19:00Z">
        <w:r w:rsidR="00E53644" w:rsidRPr="00EB11FD" w:rsidDel="004E4A51">
          <w:rPr>
            <w:rFonts w:eastAsia="Times New Roman" w:cs="Times New Roman"/>
            <w:color w:val="000000" w:themeColor="text1"/>
            <w:szCs w:val="24"/>
            <w:lang w:eastAsia="en-GB"/>
          </w:rPr>
          <w:delText xml:space="preserve">topic </w:delText>
        </w:r>
      </w:del>
      <w:ins w:id="33" w:author="Owen Petchey" w:date="2023-07-18T10:19:00Z">
        <w:r w:rsidR="004E4A51">
          <w:rPr>
            <w:rFonts w:eastAsia="Times New Roman" w:cs="Times New Roman"/>
            <w:color w:val="000000" w:themeColor="text1"/>
            <w:szCs w:val="24"/>
            <w:lang w:eastAsia="en-GB"/>
          </w:rPr>
          <w:t>pl</w:t>
        </w:r>
        <w:r w:rsidR="00E86E4C">
          <w:rPr>
            <w:rFonts w:eastAsia="Times New Roman" w:cs="Times New Roman"/>
            <w:color w:val="000000" w:themeColor="text1"/>
            <w:szCs w:val="24"/>
            <w:lang w:eastAsia="en-GB"/>
          </w:rPr>
          <w:t xml:space="preserve">ace </w:t>
        </w:r>
      </w:ins>
      <w:r w:rsidR="00E53644" w:rsidRPr="00EB11FD">
        <w:rPr>
          <w:rFonts w:eastAsia="Times New Roman" w:cs="Times New Roman"/>
          <w:color w:val="000000" w:themeColor="text1"/>
          <w:szCs w:val="24"/>
          <w:lang w:eastAsia="en-GB"/>
        </w:rPr>
        <w:t>in ecolog</w:t>
      </w:r>
      <w:ins w:id="34" w:author="Owen Petchey" w:date="2023-07-18T10:19:00Z">
        <w:r w:rsidR="00E86E4C">
          <w:rPr>
            <w:rFonts w:eastAsia="Times New Roman" w:cs="Times New Roman"/>
            <w:color w:val="000000" w:themeColor="text1"/>
            <w:szCs w:val="24"/>
            <w:lang w:eastAsia="en-GB"/>
          </w:rPr>
          <w:t>ical research</w:t>
        </w:r>
      </w:ins>
      <w:del w:id="35" w:author="Owen Petchey" w:date="2023-07-18T10:19:00Z">
        <w:r w:rsidR="00E53644" w:rsidRPr="00EB11FD" w:rsidDel="00E86E4C">
          <w:rPr>
            <w:rFonts w:eastAsia="Times New Roman" w:cs="Times New Roman"/>
            <w:color w:val="000000" w:themeColor="text1"/>
            <w:szCs w:val="24"/>
            <w:lang w:eastAsia="en-GB"/>
          </w:rPr>
          <w:delText>y</w:delText>
        </w:r>
      </w:del>
      <w:r w:rsidR="00E53644" w:rsidRPr="00EB11FD">
        <w:rPr>
          <w:rFonts w:eastAsia="Times New Roman" w:cs="Times New Roman"/>
          <w:color w:val="000000" w:themeColor="text1"/>
          <w:szCs w:val="24"/>
          <w:lang w:eastAsia="en-GB"/>
        </w:rPr>
        <w:t xml:space="preserve"> for decades</w:t>
      </w:r>
      <w:del w:id="36" w:author="Owen Petchey" w:date="2023-07-18T10:15:00Z">
        <w:r w:rsidR="00E53644" w:rsidRPr="00EB11FD" w:rsidDel="00EF2414">
          <w:rPr>
            <w:rFonts w:eastAsia="Times New Roman" w:cs="Times New Roman"/>
            <w:color w:val="000000" w:themeColor="text1"/>
            <w:szCs w:val="24"/>
            <w:lang w:eastAsia="en-GB"/>
          </w:rPr>
          <w:delText xml:space="preserve"> </w:delText>
        </w:r>
        <w:r w:rsidR="00E53644" w:rsidRPr="00EB11FD" w:rsidDel="00EF2414">
          <w:rPr>
            <w:szCs w:val="24"/>
          </w:rPr>
          <w:fldChar w:fldCharType="begin"/>
        </w:r>
        <w:r w:rsidR="0009455F" w:rsidRPr="00EB11FD" w:rsidDel="00EF2414">
          <w:rPr>
            <w:szCs w:val="24"/>
          </w:rPr>
          <w:delInstrText xml:space="preserve"> ADDIN ZOTERO_ITEM CSL_CITATION {"citationID":"SA8kR7JI","properties":{"formattedCitation":"(Pimm 1984; Mccann 2000; Donohue {\\i{}et al.} 2013)","plainCitation":"(Pimm 1984; Mccann 2000; Donohue et al. 2013)","noteIndex":0},"citationItems":[{"id":375,"uris":["http://zotero.org/users/10426170/items/6YIAJLDC"],"itemData":{"id":375,"type":"article-journal","abstract":"Early studies suggested that simple ecosystems were less stable than complex ones, but later studies came to the opposite conclusion. Confusion arose because of the many different meanings of 'complexity' and 'stability'. Most of the possible questions about the relationship between stability-complexity have not been asked. Those that have yield a variety of answers. © 1984 Nature Publishing Group.","container-title":"Nature","DOI":"10.1038/307321a0","ISSN":"00280836","issue":"5949","page":"321-326","title":"The complexity and stability of ecosystems","volume":"307","author":[{"family":"Pimm","given":"Stuart L."}],"issued":{"date-parts":[["1984"]]}}},{"id":82,"uris":["http://zotero.org/users/10426170/items/ESQQSZWD"],"itemData":{"id":82,"type":"article-journal","issue":"May","title":"The diversity–stability debate","volume":"405","author":[{"family":"Mccann","given":"Kevin Shear"}],"issued":{"date-parts":[["2000"]]}}},{"id":620,"uris":["http://zotero.org/users/10426170/items/PFJAKCW4"],"itemData":{"id":620,"type":"article-journal","abstract":"Ecological stability is touted as a complex and multifaceted concept, including components such as variability, resistance, resilience, persistence and robustness. Even though a complete appreciation of the effects of perturbations on ecosystems requires the simultaneous measurement of these multiple components of stability, most ecological research has focused on one or a few of those components analysed in isolation. Here, we present a new view of ecological stability that recognises explicitly the non-independence of components of stability. This provides an approach for simplifying the concept of stability. We illustrate the concept and approach using results from a field experiment, and show that the effective dimensionality of ecological stability is considerably lower than if the various components of stability were unrelated. However, strong perturbations can modify, and even decouple, relationships among individual components of stability. Thus, perturbations not only increase the dimensionality of stability but they can also alter the relationships among components of stability in different ways. Studies that focus on single forms of stability in isolation therefore risk underestimating significantly the potential of perturbations to destabilise ecosystems. In contrast, application of the multidimensional stability framework that we propose gives a far richer understanding of how communities respond to perturbations. © 2013 Blackwell Publishing Ltd/CNRS.","container-title":"Ecology Letters","DOI":"10.1111/ele.12086","ISSN":"1461023X","issue":"4","page":"421-429","title":"On the dimensionality of ecological stability","volume":"16","author":[{"family":"Donohue","given":"Ian"},{"family":"Petchey","given":"Owen L."},{"family":"Montoya","given":"José M."},{"family":"Jackson","given":"Andrew L."},{"family":"Mcnally","given":"Luke"},{"family":"Viana","given":"Mafalda"},{"family":"Healy","given":"Kevin"},{"family":"Lurgi","given":"Miguel"},{"family":"O'Connor","given":"Nessa E."},{"family":"Emmerson","given":"Mark C."}],"issued":{"date-parts":[["2013"]]}}}],"schema":"https://github.com/citation-style-language/schema/raw/master/csl-citation.json"} </w:delInstrText>
        </w:r>
        <w:r w:rsidR="00E53644" w:rsidRPr="00EB11FD" w:rsidDel="00EF2414">
          <w:rPr>
            <w:szCs w:val="24"/>
          </w:rPr>
          <w:fldChar w:fldCharType="separate"/>
        </w:r>
        <w:r w:rsidR="0009455F" w:rsidRPr="00EB11FD" w:rsidDel="00EF2414">
          <w:rPr>
            <w:rFonts w:cs="Times New Roman"/>
            <w:szCs w:val="24"/>
          </w:rPr>
          <w:delText xml:space="preserve">(Pimm 1984; Mccann 2000; Donohue </w:delText>
        </w:r>
        <w:r w:rsidR="0009455F" w:rsidRPr="00EB11FD" w:rsidDel="00EF2414">
          <w:rPr>
            <w:rFonts w:cs="Times New Roman"/>
            <w:i/>
            <w:iCs/>
            <w:szCs w:val="24"/>
          </w:rPr>
          <w:delText>et al.</w:delText>
        </w:r>
        <w:r w:rsidR="0009455F" w:rsidRPr="00EB11FD" w:rsidDel="00EF2414">
          <w:rPr>
            <w:rFonts w:cs="Times New Roman"/>
            <w:szCs w:val="24"/>
          </w:rPr>
          <w:delText xml:space="preserve"> 2013)</w:delText>
        </w:r>
        <w:r w:rsidR="00E53644" w:rsidRPr="00EB11FD" w:rsidDel="00EF2414">
          <w:rPr>
            <w:szCs w:val="24"/>
          </w:rPr>
          <w:fldChar w:fldCharType="end"/>
        </w:r>
      </w:del>
      <w:del w:id="37" w:author="Owen Petchey" w:date="2023-07-18T10:19:00Z">
        <w:r w:rsidR="00881A9C" w:rsidRPr="00EB11FD" w:rsidDel="00E86E4C">
          <w:rPr>
            <w:rFonts w:eastAsia="Times New Roman" w:cs="Times New Roman"/>
            <w:color w:val="000000" w:themeColor="text1"/>
            <w:szCs w:val="24"/>
            <w:lang w:eastAsia="en-GB"/>
          </w:rPr>
          <w:delText xml:space="preserve">, and </w:delText>
        </w:r>
        <w:r w:rsidR="00E53644" w:rsidRPr="00EB11FD" w:rsidDel="00E86E4C">
          <w:rPr>
            <w:rFonts w:eastAsia="Times New Roman" w:cs="Times New Roman"/>
            <w:color w:val="000000" w:themeColor="text1"/>
            <w:szCs w:val="24"/>
            <w:lang w:eastAsia="en-GB"/>
          </w:rPr>
          <w:delText>has recently emerged</w:delText>
        </w:r>
        <w:r w:rsidR="00350AEA" w:rsidRPr="00EB11FD" w:rsidDel="00E86E4C">
          <w:rPr>
            <w:rFonts w:eastAsia="Times New Roman" w:cs="Times New Roman"/>
            <w:color w:val="000000" w:themeColor="text1"/>
            <w:szCs w:val="24"/>
            <w:lang w:eastAsia="en-GB"/>
          </w:rPr>
          <w:delText xml:space="preserve"> </w:delText>
        </w:r>
        <w:r w:rsidR="00E53644" w:rsidRPr="00EB11FD" w:rsidDel="00E86E4C">
          <w:rPr>
            <w:rFonts w:eastAsia="Times New Roman" w:cs="Times New Roman"/>
            <w:color w:val="000000" w:themeColor="text1"/>
            <w:szCs w:val="24"/>
            <w:lang w:eastAsia="en-GB"/>
          </w:rPr>
          <w:delText xml:space="preserve">as </w:delText>
        </w:r>
        <w:r w:rsidR="00350AEA" w:rsidRPr="00EB11FD" w:rsidDel="00E86E4C">
          <w:rPr>
            <w:rFonts w:eastAsia="Times New Roman" w:cs="Times New Roman"/>
            <w:color w:val="000000" w:themeColor="text1"/>
            <w:szCs w:val="24"/>
            <w:lang w:eastAsia="en-GB"/>
          </w:rPr>
          <w:delText xml:space="preserve">a multidimensional construct encompassing multiple metrics to measure how </w:delText>
        </w:r>
        <w:r w:rsidR="002C6ABC" w:rsidRPr="00EB11FD" w:rsidDel="00E86E4C">
          <w:rPr>
            <w:rFonts w:eastAsia="Times New Roman" w:cs="Times New Roman"/>
            <w:color w:val="000000" w:themeColor="text1"/>
            <w:szCs w:val="24"/>
            <w:lang w:eastAsia="en-GB"/>
          </w:rPr>
          <w:delText xml:space="preserve">ecological </w:delText>
        </w:r>
        <w:r w:rsidR="00154610" w:rsidRPr="00EB11FD" w:rsidDel="00E86E4C">
          <w:rPr>
            <w:rFonts w:eastAsia="Times New Roman" w:cs="Times New Roman"/>
            <w:color w:val="000000" w:themeColor="text1"/>
            <w:szCs w:val="24"/>
            <w:lang w:eastAsia="en-GB"/>
          </w:rPr>
          <w:delText>systems</w:delText>
        </w:r>
        <w:r w:rsidR="00350AEA" w:rsidRPr="00EB11FD" w:rsidDel="00E86E4C">
          <w:rPr>
            <w:rFonts w:eastAsia="Times New Roman" w:cs="Times New Roman"/>
            <w:color w:val="000000" w:themeColor="text1"/>
            <w:szCs w:val="24"/>
            <w:lang w:eastAsia="en-GB"/>
          </w:rPr>
          <w:delText xml:space="preserve"> respond to perturbations</w:delText>
        </w:r>
      </w:del>
      <w:r w:rsidR="00E53644" w:rsidRPr="00EB11FD">
        <w:rPr>
          <w:rFonts w:eastAsia="Times New Roman" w:cs="Times New Roman"/>
          <w:color w:val="000000" w:themeColor="text1"/>
          <w:szCs w:val="24"/>
          <w:lang w:eastAsia="en-GB"/>
        </w:rPr>
        <w:t>.</w:t>
      </w:r>
    </w:p>
    <w:p w14:paraId="266F1D52" w14:textId="05DFFEEF" w:rsidR="001261FD" w:rsidRPr="00EB11FD" w:rsidRDefault="00F078B5">
      <w:pPr>
        <w:autoSpaceDE w:val="0"/>
        <w:autoSpaceDN w:val="0"/>
        <w:adjustRightInd w:val="0"/>
        <w:spacing w:after="0" w:line="276" w:lineRule="auto"/>
        <w:ind w:firstLine="708"/>
        <w:rPr>
          <w:szCs w:val="24"/>
        </w:rPr>
        <w:pPrChange w:id="38" w:author="Owen Petchey" w:date="2023-07-18T10:19:00Z">
          <w:pPr>
            <w:autoSpaceDE w:val="0"/>
            <w:autoSpaceDN w:val="0"/>
            <w:adjustRightInd w:val="0"/>
            <w:spacing w:after="0" w:line="276" w:lineRule="auto"/>
          </w:pPr>
        </w:pPrChange>
      </w:pPr>
      <w:ins w:id="39" w:author="Owen Petchey" w:date="2023-07-18T10:20:00Z">
        <w:r>
          <w:rPr>
            <w:rFonts w:eastAsia="Times New Roman" w:cs="Times New Roman"/>
            <w:color w:val="000000"/>
            <w:szCs w:val="24"/>
            <w:lang w:eastAsia="en-GB"/>
          </w:rPr>
          <w:t>Ecological stability is a multidimensional concept, with components su</w:t>
        </w:r>
      </w:ins>
      <w:ins w:id="40" w:author="Owen Petchey" w:date="2023-07-18T10:21:00Z">
        <w:r>
          <w:rPr>
            <w:rFonts w:eastAsia="Times New Roman" w:cs="Times New Roman"/>
            <w:color w:val="000000"/>
            <w:szCs w:val="24"/>
            <w:lang w:eastAsia="en-GB"/>
          </w:rPr>
          <w:t xml:space="preserve">ch as resilience, resistance, persistence, robustness, and variability (Donohue et al). </w:t>
        </w:r>
      </w:ins>
      <w:r w:rsidR="00893D6F" w:rsidRPr="00EB11FD">
        <w:rPr>
          <w:rFonts w:eastAsia="Times New Roman" w:cs="Times New Roman"/>
          <w:color w:val="000000"/>
          <w:szCs w:val="24"/>
          <w:lang w:eastAsia="en-GB"/>
        </w:rPr>
        <w:t>O</w:t>
      </w:r>
      <w:r w:rsidR="00D47B3C" w:rsidRPr="00EB11FD">
        <w:rPr>
          <w:rFonts w:eastAsia="Times New Roman" w:cs="Times New Roman"/>
          <w:color w:val="000000"/>
          <w:szCs w:val="24"/>
          <w:lang w:eastAsia="en-GB"/>
        </w:rPr>
        <w:t xml:space="preserve">ne </w:t>
      </w:r>
      <w:r w:rsidR="00D47B3C" w:rsidRPr="00EB11FD">
        <w:rPr>
          <w:szCs w:val="24"/>
        </w:rPr>
        <w:t xml:space="preserve">particularly relevant component </w:t>
      </w:r>
      <w:del w:id="41" w:author="Owen Petchey" w:date="2023-07-18T10:21:00Z">
        <w:r w:rsidR="00D47B3C" w:rsidRPr="00EB11FD" w:rsidDel="00F078B5">
          <w:rPr>
            <w:szCs w:val="24"/>
          </w:rPr>
          <w:delText xml:space="preserve">of ecological stability </w:delText>
        </w:r>
      </w:del>
      <w:r w:rsidR="00D47B3C" w:rsidRPr="00EB11FD">
        <w:rPr>
          <w:szCs w:val="24"/>
        </w:rPr>
        <w:t xml:space="preserve">is the temporal variability (or temporal stability) of aggregate properties, such as total community biomass </w:t>
      </w:r>
      <w:r w:rsidR="00D47B3C" w:rsidRPr="00EB11FD">
        <w:rPr>
          <w:szCs w:val="24"/>
        </w:rPr>
        <w:fldChar w:fldCharType="begin"/>
      </w:r>
      <w:r w:rsidR="00D47B3C" w:rsidRPr="00EB11FD">
        <w:rPr>
          <w:szCs w:val="24"/>
        </w:rPr>
        <w:instrText xml:space="preserve"> ADDIN ZOTERO_ITEM CSL_CITATION {"citationID":"Zi5Ro6MI","properties":{"formattedCitation":"(Hautier {\\i{}et al.} 2015)","plainCitation":"(Hautier et al. 2015)","noteIndex":0},"citationItems":[{"id":1636,"uris":["http://zotero.org/users/10426170/items/W6VFC74Y"],"itemData":{"id":1636,"type":"article-journal","abstract":"Biodiversity protects grassland stability\n            \n              How biodiversity interacts with ecosystem stability and productivity is key to understanding the impacts of environmental changes on ecosystem functions. In a series of decade-long experiments in temperate grassland, Hautier\n              et al.\n              manipulated nitrogen, water, carbon dioxide, herbivory, and fire. In all cases, plant species diversity was important for preserving ecosystem function during environmental change. Hence, the preservation and restoration of biodiversity buffer ecosystems against anthropogenic assault.\n            \n            \n              Science\n              , this issue p.\n              336\n            \n          , \n            Experiments in grassland show that ecosystem stability is affected more by changes in biodiversity than in productivity.\n          , \n            Human-driven environmental changes may simultaneously affect the biodiversity, productivity, and stability of Earth’s ecosystems, but there is no consensus on the causal relationships linking these variables. Data from 12 multiyear experiments that manipulate important anthropogenic drivers, including plant diversity, nitrogen, carbon dioxide, fire, herbivory, and water, show that each driver influences ecosystem productivity. However, the stability of ecosystem productivity is only changed by those drivers that alter biodiversity, with a given decrease in plant species numbers leading to a quantitatively similar decrease in ecosystem stability regardless of which driver caused the biodiversity loss. These results suggest that changes in biodiversity caused by drivers of environmental change may be a major factor determining how global environmental changes affect ecosystem stability.","container-title":"Science","DOI":"10.1126/science.aaa1788","ISSN":"0036-8075, 1095-9203","issue":"6232","journalAbbreviation":"Science","language":"en","page":"336-340","source":"DOI.org (Crossref)","title":"Anthropogenic environmental changes affect ecosystem stability via biodiversity","volume":"348","author":[{"family":"Hautier","given":"Yann"},{"family":"Tilman","given":"David"},{"family":"Isbell","given":"Forest"},{"family":"Seabloom","given":"Eric W."},{"family":"Borer","given":"Elizabeth T."},{"family":"Reich","given":"Peter B."}],"issued":{"date-parts":[["2015",4,17]]}}}],"schema":"https://github.com/citation-style-language/schema/raw/master/csl-citation.json"} </w:instrText>
      </w:r>
      <w:r w:rsidR="00D47B3C" w:rsidRPr="00EB11FD">
        <w:rPr>
          <w:szCs w:val="24"/>
        </w:rPr>
        <w:fldChar w:fldCharType="separate"/>
      </w:r>
      <w:r w:rsidR="00D47B3C" w:rsidRPr="00EB11FD">
        <w:rPr>
          <w:rFonts w:cs="Times New Roman"/>
          <w:szCs w:val="24"/>
        </w:rPr>
        <w:t xml:space="preserve">(Hautier </w:t>
      </w:r>
      <w:r w:rsidR="00D47B3C" w:rsidRPr="00EB11FD">
        <w:rPr>
          <w:rFonts w:cs="Times New Roman"/>
          <w:i/>
          <w:iCs/>
          <w:szCs w:val="24"/>
        </w:rPr>
        <w:t>et al.</w:t>
      </w:r>
      <w:r w:rsidR="00D47B3C" w:rsidRPr="00EB11FD">
        <w:rPr>
          <w:rFonts w:cs="Times New Roman"/>
          <w:szCs w:val="24"/>
        </w:rPr>
        <w:t xml:space="preserve"> 2015)</w:t>
      </w:r>
      <w:r w:rsidR="00D47B3C" w:rsidRPr="00EB11FD">
        <w:rPr>
          <w:szCs w:val="24"/>
        </w:rPr>
        <w:fldChar w:fldCharType="end"/>
      </w:r>
      <w:r w:rsidR="00775957" w:rsidRPr="00EB11FD">
        <w:rPr>
          <w:szCs w:val="24"/>
        </w:rPr>
        <w:t xml:space="preserve">. </w:t>
      </w:r>
      <w:r w:rsidR="00601027" w:rsidRPr="00EB11FD">
        <w:rPr>
          <w:szCs w:val="24"/>
        </w:rPr>
        <w:t xml:space="preserve">Low temporal variability is associated with predictable and sustainable delivery of ecosystem functions </w:t>
      </w:r>
      <w:r w:rsidR="002B3659" w:rsidRPr="00EB11FD">
        <w:rPr>
          <w:szCs w:val="24"/>
        </w:rPr>
        <w:fldChar w:fldCharType="begin"/>
      </w:r>
      <w:r w:rsidR="007034E5">
        <w:rPr>
          <w:szCs w:val="24"/>
        </w:rPr>
        <w:instrText xml:space="preserve"> ADDIN ZOTERO_ITEM CSL_CITATION {"citationID":"cQ0M1ge2","properties":{"formattedCitation":"(Elmqvist {\\i{}et al.} 2003; Renard &amp; Tilman 2019)","plainCitation":"(Elmqvist et al. 2003; Renard &amp; Tilman 2019)","noteIndex":0},"citationItems":[{"id":"q7yuC0cJ/jsXpXj0n","uris":["http://zotero.org/users/10426170/items/X73VH5HP"],"itemData":{"id":"jYYtmFzd/f9zw43i5","type":"article-journal","abstract":"Biological diversity appears to enhance the resilience of desirable ecosystem states, which is required to secure the production of essential ecosystem services. The diversity of responses to environmental change among species contributing to the same ecosystem function, which we call response diversity, is critical to resilience. Response diversity is particularly important for ecosystem renewal and reorganization following change. Here we present examples of response diversity from both terrestrial and aquatic ecosystems and across temporal and spatial scales. Response diversity provides adaptive capacity in a world of complex systems, uncertainty, and human-dominated environments. We should pay special attention to response diversity when planning ecosystem management and restoration, since it may contribute considerably to the resilience of desired ecosystem states against disturbance, mismanagement, and degradation.","container-title":"Frontiers in Ecology and the Environment","DOI":"10.1890/1540-9295(2003)001[0488:RDECAR]2.0.CO;2","ISSN":"15409309","issue":"9","title":"Response diversity, ecosystem change, and resilience","volume":"1","author":[{"family":"Elmqvist","given":"Thomas"},{"family":"Folke","given":"Carl"},{"family":"Nyström","given":"Magnus"},{"family":"Peterson","given":"Garry"},{"family":"Bengtsson","given":"Jan"},{"family":"Walker","given":"Brian"},{"family":"Norberg","given":"Jon"}],"issued":{"date-parts":[["2003"]]}}},{"id":1722,"uris":["http://zotero.org/users/10426170/items/WH9SFZXJ"],"itemData":{"id":1722,"type":"article-journal","abstract":"Increasing global food demand, low grain reserves and climate change threaten the stability of food systems on national to global scales1–5. Policies to increase yields, irrigation and tolerance of crops to drought have been proposed as stability-enhancing solutions1,6,7. Here we evaluate a complementary possibility—that greater diversity of crops at the national level may increase the year-to-year stability of the total national harvest of all crops combined. We test this crop diversity–stability hypothesis using 5 decades of data on annual yields of 176 crop species in 91 nations. We find that greater effective diversity of crops at the national level is associated with increased temporal stability of total national harvest. Crop diversity has stabilizing effects that are similar in magnitude to the observed destabilizing effects of variability in precipitation. This greater stability reflects markedly lower frequencies of years with sharp harvest losses. Diversity effects remained robust after statistically controlling for irrigation, fertilization, precipitation, temperature and other variables, and are consistent with the variance-scaling characteristics of individual crops required by theory8,9 for diversity to lead to stability. Ensuring stable food supplies is a challenge that will probably require multiple solutions. Our results suggest that increasing national effective crop diversity may be an additional way to address this challenge.","container-title":"Nature","DOI":"10.1038/s41586-019-1316-y","ISSN":"1476-4687","issue":"7764","language":"en","license":"2019 The Author(s), under exclusive licence to Springer Nature Limited","note":"number: 7764\npublisher: Nature Publishing Group","page":"257-260","source":"www.nature.com","title":"National food production stabilized by crop diversity","volume":"571","author":[{"family":"Renard","given":"Delphine"},{"family":"Tilman","given":"David"}],"issued":{"date-parts":[["2019",7]]}}}],"schema":"https://github.com/citation-style-language/schema/raw/master/csl-citation.json"} </w:instrText>
      </w:r>
      <w:r w:rsidR="002B3659" w:rsidRPr="00EB11FD">
        <w:rPr>
          <w:szCs w:val="24"/>
        </w:rPr>
        <w:fldChar w:fldCharType="separate"/>
      </w:r>
      <w:r w:rsidR="00CF50E6" w:rsidRPr="00EB11FD">
        <w:rPr>
          <w:rFonts w:cs="Times New Roman"/>
          <w:szCs w:val="24"/>
        </w:rPr>
        <w:t xml:space="preserve">(Elmqvist </w:t>
      </w:r>
      <w:r w:rsidR="00CF50E6" w:rsidRPr="00EB11FD">
        <w:rPr>
          <w:rFonts w:cs="Times New Roman"/>
          <w:i/>
          <w:iCs/>
          <w:szCs w:val="24"/>
        </w:rPr>
        <w:t>et al.</w:t>
      </w:r>
      <w:r w:rsidR="00CF50E6" w:rsidRPr="00EB11FD">
        <w:rPr>
          <w:rFonts w:cs="Times New Roman"/>
          <w:szCs w:val="24"/>
        </w:rPr>
        <w:t xml:space="preserve"> 2003; Renard &amp; Tilman 2019)</w:t>
      </w:r>
      <w:r w:rsidR="002B3659" w:rsidRPr="00EB11FD">
        <w:rPr>
          <w:szCs w:val="24"/>
        </w:rPr>
        <w:fldChar w:fldCharType="end"/>
      </w:r>
      <w:r w:rsidR="001261FD" w:rsidRPr="00EB11FD">
        <w:rPr>
          <w:szCs w:val="24"/>
        </w:rPr>
        <w:t xml:space="preserve">. </w:t>
      </w:r>
      <w:ins w:id="42" w:author="Owen Petchey" w:date="2023-07-18T10:20:00Z">
        <w:r w:rsidR="00E86E4C">
          <w:rPr>
            <w:szCs w:val="24"/>
          </w:rPr>
          <w:t>It is th</w:t>
        </w:r>
        <w:r>
          <w:rPr>
            <w:szCs w:val="24"/>
          </w:rPr>
          <w:t xml:space="preserve">is </w:t>
        </w:r>
      </w:ins>
      <w:ins w:id="43" w:author="Owen Petchey" w:date="2023-07-18T10:22:00Z">
        <w:r>
          <w:rPr>
            <w:szCs w:val="24"/>
          </w:rPr>
          <w:t xml:space="preserve">component of ecological stability that </w:t>
        </w:r>
        <w:r w:rsidR="00841785">
          <w:rPr>
            <w:szCs w:val="24"/>
          </w:rPr>
          <w:t>we are primarily concerned with in this paper.</w:t>
        </w:r>
      </w:ins>
    </w:p>
    <w:p w14:paraId="30BC2C2F" w14:textId="35A3878E" w:rsidR="001261FD" w:rsidRPr="00EB11FD" w:rsidRDefault="001261FD" w:rsidP="00A910CF">
      <w:pPr>
        <w:autoSpaceDE w:val="0"/>
        <w:autoSpaceDN w:val="0"/>
        <w:adjustRightInd w:val="0"/>
        <w:spacing w:after="0" w:line="276" w:lineRule="auto"/>
        <w:rPr>
          <w:szCs w:val="24"/>
        </w:rPr>
      </w:pPr>
      <w:r w:rsidRPr="00EB11FD">
        <w:rPr>
          <w:szCs w:val="24"/>
        </w:rPr>
        <w:tab/>
        <w:t xml:space="preserve">There is a general consensus that </w:t>
      </w:r>
      <w:r w:rsidR="00BA6AA6" w:rsidRPr="00EB11FD">
        <w:rPr>
          <w:szCs w:val="24"/>
        </w:rPr>
        <w:t xml:space="preserve">biodiversity dampens </w:t>
      </w:r>
      <w:r w:rsidR="00D45E82" w:rsidRPr="00EB11FD">
        <w:rPr>
          <w:szCs w:val="24"/>
        </w:rPr>
        <w:t xml:space="preserve">variability in aggregate community and ecosystem properties </w:t>
      </w:r>
      <w:r w:rsidR="00C826C7" w:rsidRPr="00EB11FD">
        <w:rPr>
          <w:szCs w:val="24"/>
        </w:rPr>
        <w:fldChar w:fldCharType="begin"/>
      </w:r>
      <w:r w:rsidR="00320584" w:rsidRPr="00EB11FD">
        <w:rPr>
          <w:szCs w:val="24"/>
        </w:rPr>
        <w:instrText xml:space="preserve"> ADDIN ZOTERO_ITEM CSL_CITATION {"citationID":"9R0XbAew","properties":{"formattedCitation":"(Hautier {\\i{}et al.} 2015; Isbell {\\i{}et al.} 2015)","plainCitation":"(Hautier et al. 2015; Isbell et al. 2015)","noteIndex":0},"citationItems":[{"id":1636,"uris":["http://zotero.org/users/10426170/items/W6VFC74Y"],"itemData":{"id":1636,"type":"article-journal","abstract":"Biodiversity protects grassland stability\n            \n              How biodiversity interacts with ecosystem stability and productivity is key to understanding the impacts of environmental changes on ecosystem functions. In a series of decade-long experiments in temperate grassland, Hautier\n              et al.\n              manipulated nitrogen, water, carbon dioxide, herbivory, and fire. In all cases, plant species diversity was important for preserving ecosystem function during environmental change. Hence, the preservation and restoration of biodiversity buffer ecosystems against anthropogenic assault.\n            \n            \n              Science\n              , this issue p.\n              336\n            \n          , \n            Experiments in grassland show that ecosystem stability is affected more by changes in biodiversity than in productivity.\n          , \n            Human-driven environmental changes may simultaneously affect the biodiversity, productivity, and stability of Earth’s ecosystems, but there is no consensus on the causal relationships linking these variables. Data from 12 multiyear experiments that manipulate important anthropogenic drivers, including plant diversity, nitrogen, carbon dioxide, fire, herbivory, and water, show that each driver influences ecosystem productivity. However, the stability of ecosystem productivity is only changed by those drivers that alter biodiversity, with a given decrease in plant species numbers leading to a quantitatively similar decrease in ecosystem stability regardless of which driver caused the biodiversity loss. These results suggest that changes in biodiversity caused by drivers of environmental change may be a major factor determining how global environmental changes affect ecosystem stability.","container-title":"Science","DOI":"10.1126/science.aaa1788","ISSN":"0036-8075, 1095-9203","issue":"6232","journalAbbreviation":"Science","language":"en","page":"336-340","source":"DOI.org (Crossref)","title":"Anthropogenic environmental changes affect ecosystem stability via biodiversity","volume":"348","author":[{"family":"Hautier","given":"Yann"},{"family":"Tilman","given":"David"},{"family":"Isbell","given":"Forest"},{"family":"Seabloom","given":"Eric W."},{"family":"Borer","given":"Elizabeth T."},{"family":"Reich","given":"Peter B."}],"issued":{"date-parts":[["2015",4,17]]}}},{"id":896,"uris":["http://zotero.org/users/10426170/items/FVUXAUQ3"],"itemData":{"id":896,"type":"article-journal","abstract":"It remains unclear whether biodiversity buffers ecosystems against climate extremes, which are becoming increasingly frequent worldwide. Early results suggested that the ecosystem productivity of diverse grassland plant communities was more resistant, changing less during drought, and more resilient, recovering more quickly after drought, than that of depauperate communities. However, subsequent experimental tests produced mixed results. Here we use data from 46 experiments that manipulated grassland plant diversity to test whether biodiversity provides resistance during and resilience after climate events. We show that biodiversity increased ecosystem resistance for a broad range of climate events, including wet or dry, moderate or extreme, and brief or prolonged events. Across all studies and climate events, the productivity of low-diversity communities with one or two species changed by approximately 50% during climate events, whereas that of high-diversity communities with 16-32 species was more resistant, changing by only approximately 25%. By a year after each climate event, ecosystem productivity had often fully recovered, or overshot, normal levels of productivity in both high- and low-diversity communities, leading to no detectable dependence of ecosystem resilience on biodiversity. Our results suggest that biodiversity mainly stabilizes ecosystem productivity, and productivity-dependent ecosystem services, by increasing resistance to climate events. Anthropogenic environmental changes that drive biodiversity loss thus seem likely to decrease ecosystem stability, and restoration of biodiversity to increase it, mainly by changing the resistance of ecosystem productivity to climate events.","container-title":"Nature","DOI":"10.1038/nature15374","ISSN":"14764687","issue":"7574","note":"PMID: 26466564","page":"574-577","title":"Biodiversity increases the resistance of ecosystem productivity to climate extremes","volume":"526","author":[{"family":"Isbell","given":"Forest"},{"family":"Craven","given":"Dylan"},{"family":"Connolly","given":"John"},{"family":"Loreau","given":"Michel"},{"family":"Schmid","given":"Bernhard"},{"family":"Beierkuhnlein","given":"Carl"},{"family":"Bezemer","given":"T. Martijn"},{"family":"Bonin","given":"Catherine"},{"family":"Bruelheide","given":"Helge"},{"family":"De Luca","given":"Enrica"},{"family":"Ebeling","given":"Anne"},{"family":"Griffin","given":"John N."},{"family":"Guo","given":"Qinfeng"},{"family":"Hautier","given":"Yann"},{"family":"Hector","given":"Andy"},{"family":"Jentsch","given":"Anke"},{"family":"Kreyling","given":"Jürgen"},{"family":"Lanta","given":"Vojtêch"},{"family":"Manning","given":"Pete"},{"family":"Meyer","given":"Sebastian T."},{"family":"Mori","given":"Akira S."},{"family":"Naeem","given":"Shahid"},{"family":"Niklaus","given":"Pascal A."},{"family":"Polley","given":"H. Wayne"},{"family":"Reich","given":"Peter B."},{"family":"Roscher","given":"Christiane"},{"family":"Seabloom","given":"Eric W."},{"family":"Smith","given":"Melinda D."},{"family":"Thakur","given":"Madhav P."},{"family":"Tilman","given":"David"},{"family":"Tracy","given":"Benjamin F."},{"family":"Van Der Putten","given":"Wim H."},{"family":"Van Ruijven","given":"Jasper"},{"family":"Weigelt","given":"Alexandra"},{"family":"Weisser","given":"Wolfgang W."},{"family":"Wilsey","given":"Brian"},{"family":"Eisenhauer","given":"Nico"}],"issued":{"date-parts":[["2015"]]}}}],"schema":"https://github.com/citation-style-language/schema/raw/master/csl-citation.json"} </w:instrText>
      </w:r>
      <w:r w:rsidR="00C826C7" w:rsidRPr="00EB11FD">
        <w:rPr>
          <w:szCs w:val="24"/>
        </w:rPr>
        <w:fldChar w:fldCharType="separate"/>
      </w:r>
      <w:r w:rsidR="00320584" w:rsidRPr="00EB11FD">
        <w:rPr>
          <w:rFonts w:cs="Times New Roman"/>
          <w:szCs w:val="24"/>
        </w:rPr>
        <w:t xml:space="preserve">(Hautier </w:t>
      </w:r>
      <w:r w:rsidR="00320584" w:rsidRPr="00EB11FD">
        <w:rPr>
          <w:rFonts w:cs="Times New Roman"/>
          <w:i/>
          <w:iCs/>
          <w:szCs w:val="24"/>
        </w:rPr>
        <w:t>et al.</w:t>
      </w:r>
      <w:r w:rsidR="00320584" w:rsidRPr="00EB11FD">
        <w:rPr>
          <w:rFonts w:cs="Times New Roman"/>
          <w:szCs w:val="24"/>
        </w:rPr>
        <w:t xml:space="preserve"> 2015; Isbell </w:t>
      </w:r>
      <w:r w:rsidR="00320584" w:rsidRPr="00EB11FD">
        <w:rPr>
          <w:rFonts w:cs="Times New Roman"/>
          <w:i/>
          <w:iCs/>
          <w:szCs w:val="24"/>
        </w:rPr>
        <w:t>et al.</w:t>
      </w:r>
      <w:r w:rsidR="00320584" w:rsidRPr="00EB11FD">
        <w:rPr>
          <w:rFonts w:cs="Times New Roman"/>
          <w:szCs w:val="24"/>
        </w:rPr>
        <w:t xml:space="preserve"> 2015)</w:t>
      </w:r>
      <w:r w:rsidR="00C826C7" w:rsidRPr="00EB11FD">
        <w:rPr>
          <w:szCs w:val="24"/>
        </w:rPr>
        <w:fldChar w:fldCharType="end"/>
      </w:r>
      <w:r w:rsidR="00643706" w:rsidRPr="00EB11FD">
        <w:rPr>
          <w:szCs w:val="24"/>
        </w:rPr>
        <w:t>.</w:t>
      </w:r>
      <w:r w:rsidR="00747FA4" w:rsidRPr="00EB11FD">
        <w:rPr>
          <w:szCs w:val="24"/>
        </w:rPr>
        <w:t xml:space="preserve"> This is</w:t>
      </w:r>
      <w:r w:rsidR="00F117FB" w:rsidRPr="00EB11FD">
        <w:rPr>
          <w:szCs w:val="24"/>
        </w:rPr>
        <w:t xml:space="preserve"> because, </w:t>
      </w:r>
      <w:r w:rsidR="00362D34" w:rsidRPr="00EB11FD">
        <w:rPr>
          <w:szCs w:val="24"/>
        </w:rPr>
        <w:t xml:space="preserve">in species rich communities, there is </w:t>
      </w:r>
      <w:r w:rsidR="000F45C1" w:rsidRPr="00EB11FD">
        <w:rPr>
          <w:szCs w:val="24"/>
        </w:rPr>
        <w:t>a</w:t>
      </w:r>
      <w:r w:rsidR="00A464E3" w:rsidRPr="00EB11FD">
        <w:rPr>
          <w:szCs w:val="24"/>
        </w:rPr>
        <w:t xml:space="preserve"> high</w:t>
      </w:r>
      <w:r w:rsidR="00295FDD" w:rsidRPr="00EB11FD">
        <w:rPr>
          <w:szCs w:val="24"/>
        </w:rPr>
        <w:t>er</w:t>
      </w:r>
      <w:r w:rsidR="00A464E3" w:rsidRPr="00EB11FD">
        <w:rPr>
          <w:szCs w:val="24"/>
        </w:rPr>
        <w:t xml:space="preserve"> chance that a reduction in </w:t>
      </w:r>
      <w:r w:rsidR="00B10839" w:rsidRPr="00EB11FD">
        <w:rPr>
          <w:szCs w:val="24"/>
        </w:rPr>
        <w:t xml:space="preserve">abundance or performance of one species may be compensated </w:t>
      </w:r>
      <w:r w:rsidR="000150CD">
        <w:rPr>
          <w:szCs w:val="24"/>
        </w:rPr>
        <w:t xml:space="preserve">for </w:t>
      </w:r>
      <w:r w:rsidR="00B10839" w:rsidRPr="00EB11FD">
        <w:rPr>
          <w:szCs w:val="24"/>
        </w:rPr>
        <w:t>by an increase in abundance or performance of another species</w:t>
      </w:r>
      <w:r w:rsidR="005E5771" w:rsidRPr="00EB11FD">
        <w:rPr>
          <w:szCs w:val="24"/>
        </w:rPr>
        <w:t xml:space="preserve"> </w:t>
      </w:r>
      <w:r w:rsidR="005E5771" w:rsidRPr="00EB11FD">
        <w:rPr>
          <w:szCs w:val="24"/>
        </w:rPr>
        <w:fldChar w:fldCharType="begin"/>
      </w:r>
      <w:r w:rsidR="00034D63" w:rsidRPr="00EB11FD">
        <w:rPr>
          <w:szCs w:val="24"/>
        </w:rPr>
        <w:instrText xml:space="preserve"> ADDIN ZOTERO_ITEM CSL_CITATION {"citationID":"b1WIVMFy","properties":{"formattedCitation":"(Yachi &amp; Loreau 1999)","plainCitation":"(Yachi &amp; Loreau 1999)","noteIndex":0},"citationItems":[{"id":565,"uris":["http://zotero.org/users/10426170/items/YEECD24N"],"itemData":{"id":565,"type":"article-journal","abstract":"Although the effect of biodiversity on ecosystem functioning has become a major focus in ecology, its significance in a fluctuating environment is still poorly understood. According to the insurance hypothesis, biodiversity insures ecosystems against declines in their functioning because many species provide greater guarantees that some will maintain functioning even if others fail. Here we examine this hypothesis theoretically. We develop a general stochastic dynamic model to assess the effects of species richness on the expected temporal mean and variance of ecosystem processes such as productivity, based on individual species' productivity responses to environmental fluctuations. Our model shows two major insurance effects of species richness on ecosystem productivity: (i) a buffering effect, i.e., a reduction in the temporal variance of productivity, and (ii) a performance- enhancing effect, i.e., an increase in the temporal mean of productivity. The strength of these insurance effects is determined by three factors: (i) the way ecosystem productivity is determined by individual species responses to environmental fluctuations, (ii) the degree of asynchronicity of these responses, and (iii) the detailed form of these responses. In particular, the greater the variance of the species responses, the lower the species richness at which the temporal mean of the ecosystem process saturates and the ecosystem becomes redundant. These results provide a strong theoretical foundation for the insurance hypothesis, which proves to be a fundamental principle for understanding the long-term effects of biodiversity on ecosystem processes.","container-title":"Proceedings of the National Academy of Sciences of the United States of America","DOI":"10.1073/pnas.96.4.1463","ISSN":"00278424","issue":"4","note":"PMID: 9990046","page":"1463-1468","title":"Biodiversity and ecosystem productivity in a fluctuating environment: The insurance hypothesis","volume":"96","author":[{"family":"Yachi","given":"Shigeo"},{"family":"Loreau","given":"Michel"}],"issued":{"date-parts":[["1999"]]}}}],"schema":"https://github.com/citation-style-language/schema/raw/master/csl-citation.json"} </w:instrText>
      </w:r>
      <w:r w:rsidR="005E5771" w:rsidRPr="00EB11FD">
        <w:rPr>
          <w:szCs w:val="24"/>
        </w:rPr>
        <w:fldChar w:fldCharType="separate"/>
      </w:r>
      <w:r w:rsidR="00034D63" w:rsidRPr="00EB11FD">
        <w:rPr>
          <w:noProof/>
          <w:szCs w:val="24"/>
        </w:rPr>
        <w:t>(Yachi &amp; Loreau 1999)</w:t>
      </w:r>
      <w:r w:rsidR="005E5771" w:rsidRPr="00EB11FD">
        <w:rPr>
          <w:szCs w:val="24"/>
        </w:rPr>
        <w:fldChar w:fldCharType="end"/>
      </w:r>
      <w:r w:rsidR="00B10839" w:rsidRPr="00EB11FD">
        <w:rPr>
          <w:szCs w:val="24"/>
        </w:rPr>
        <w:t>.</w:t>
      </w:r>
      <w:r w:rsidR="000F45C1" w:rsidRPr="00EB11FD">
        <w:rPr>
          <w:szCs w:val="24"/>
        </w:rPr>
        <w:t xml:space="preserve"> </w:t>
      </w:r>
      <w:r w:rsidR="00034D63" w:rsidRPr="00EB11FD">
        <w:rPr>
          <w:szCs w:val="24"/>
        </w:rPr>
        <w:t>Such</w:t>
      </w:r>
      <w:r w:rsidR="000F45C1" w:rsidRPr="00EB11FD">
        <w:rPr>
          <w:szCs w:val="24"/>
        </w:rPr>
        <w:t xml:space="preserve"> dynamics have been named compensatory or </w:t>
      </w:r>
      <w:r w:rsidR="00787047" w:rsidRPr="00EB11FD">
        <w:rPr>
          <w:szCs w:val="24"/>
        </w:rPr>
        <w:t xml:space="preserve">asynchronous, and have been </w:t>
      </w:r>
      <w:r w:rsidR="00D150CF" w:rsidRPr="00EB11FD">
        <w:rPr>
          <w:szCs w:val="24"/>
        </w:rPr>
        <w:t xml:space="preserve">broadly identified as the main driver of temporal stability </w:t>
      </w:r>
      <w:r w:rsidR="00D150CF" w:rsidRPr="00EB11FD">
        <w:rPr>
          <w:szCs w:val="24"/>
        </w:rPr>
        <w:fldChar w:fldCharType="begin"/>
      </w:r>
      <w:r w:rsidR="007034E5">
        <w:rPr>
          <w:szCs w:val="24"/>
        </w:rPr>
        <w:instrText xml:space="preserve"> ADDIN ZOTERO_ITEM CSL_CITATION {"citationID":"H5sIdioX","properties":{"formattedCitation":"(Gonzalez &amp; Loreau 2009; Craven {\\i{}et al.} 2018; Sasaki {\\i{}et al.} 2019)","plainCitation":"(Gonzalez &amp; Loreau 2009; Craven et al. 2018; Sasaki et al. 2019)","noteIndex":0},"citationItems":[{"id":69,"uris":["http://zotero.org/users/10426170/items/DCQAMPHR"],"itemData":{"id":69,"type":"article-journal","abstract":"Ecological communities are constantly responding to environmental change. Theory and evidence suggest that the loss or decline of stress-intolerant species can be compensated for by the growth of other species. Compensatory dynamics are a long-term feature of community dynamics across a broad range of models, and they can have strong stabilizing effects at the community level. Coexistence theory indicates that distinct environmental responses are required for compensatory dynamics and deemphasizes competition. Compensatory dynamics have been detected under experimental conditions, but are not dominant in a metanalysis of field surveys. Recent progress has been made in quantitative methods that detect compensatory dynamics at different temporal scales. Appropriate null models are required to sharpen our understanding of compensatory dynamics in nature. An integrated theory of compensation and compensatory dynamics will improve our ability to understand when communities maintain sufficient response diversity to buffer the effects of environmental change and anthropogenic stress. Copyright © 2009 by Annual Reviews. All rights reserved.","container-title":"Annual Review of Ecology, Evolution, and Systematics","DOI":"10.1146/annurev.ecolsys.39.110707.173349","ISSN":"1543592X","title":"The causes and consequences of compensatory dynamics in ecological communities","volume":"40","author":[{"family":"Gonzalez","given":"Andrew"},{"family":"Loreau","given":"Michel"}],"issued":{"date-parts":[["2009"]]}}},{"id":1938,"uris":["http://zotero.org/users/10426170/items/9QTPACM4"],"itemData":{"id":1938,"type":"article-journal","abstract":"A substantial body of evidence has demonstrated that biodiversity stabilizes ecosystem functioning over time in grassland ecosystems. However, the relative importance of different facets of biodiversity underlying the diversity–stability relationship remains unclear. Here we use data from 39 grassland biodiversity experiments and structural equation modelling to investigate the roles of species richness, phylogenetic diversity and both the diversity and community-weighted mean of functional traits representing the ‘fast–slow’ leaf economics spectrum in driving the diversity–stability relationship. We found that high species richness and phylogenetic diversity stabilize biomass production via enhanced asynchrony in the performance of co-occurring species. Contrary to expectations, low phylogenetic diversity enhances ecosystem stability directly, albeit weakly. While the diversity of fast–slow functional traits has a weak effect on ecosystem stability, communities dominated by slow species enhance ecosystem stability by increasing mean biomass production relative to the standard deviation of biomass over time. Our in-depth, integrative assessment of factors influencing the diversity–stability relationship demonstrates a more multicausal relationship than has been previously acknowledged.","container-title":"Nature Ecology &amp; Evolution","DOI":"10.1038/s41559-018-0647-7","ISSN":"2397-334X","issue":"10","journalAbbreviation":"Nat Ecol Evol","language":"en","license":"2018 The Author(s)","note":"number: 10\npublisher: Nature Publishing Group","page":"1579-1587","source":"www.nature.com","title":"Multiple facets of biodiversity drive the diversity–stability relationship","volume":"2","author":[{"family":"Craven","given":"Dylan"},{"family":"Eisenhauer","given":"Nico"},{"family":"Pearse","given":"William D."},{"family":"Hautier","given":"Yann"},{"family":"Isbell","given":"Forest"},{"family":"Roscher","given":"Christiane"},{"family":"Bahn","given":"Michael"},{"family":"Beierkuhnlein","given":"Carl"},{"family":"Bönisch","given":"Gerhard"},{"family":"Buchmann","given":"Nina"},{"family":"Byun","given":"Chaeho"},{"family":"Catford","given":"Jane A."},{"family":"Cerabolini","given":"Bruno E. L."},{"family":"Cornelissen","given":"J. Hans C."},{"family":"Craine","given":"Joseph M."},{"family":"De Luca","given":"Enrica"},{"family":"Ebeling","given":"Anne"},{"family":"Griffin","given":"John N."},{"family":"Hector","given":"Andy"},{"family":"Hines","given":"Jes"},{"family":"Jentsch","given":"Anke"},{"family":"Kattge","given":"Jens"},{"family":"Kreyling","given":"Jürgen"},{"family":"Lanta","given":"Vojtech"},{"family":"Lemoine","given":"Nathan"},{"family":"Meyer","given":"Sebastian T."},{"family":"Minden","given":"Vanessa"},{"family":"Onipchenko","given":"Vladimir"},{"family":"Polley","given":"H. Wayne"},{"family":"Reich","given":"Peter B."},{"family":"Ruijven","given":"Jasper","non-dropping-particle":"van"},{"family":"Schamp","given":"Brandon"},{"family":"Smith","given":"Melinda D."},{"family":"Soudzilovskaia","given":"Nadejda A."},{"family":"Tilman","given":"David"},{"family":"Weigelt","given":"Alexandra"},{"family":"Wilsey","given":"Brian"},{"family":"Manning","given":"Peter"}],"issued":{"date-parts":[["2018",10]]}}},{"id":"q7yuC0cJ/SgPwj37P","uris":["http://zotero.org/users/10426170/items/K2VDXQFG"],"itemData":{"id":"jYYtmFzd/vOHCl1D0","type":"article-journal","abstract":"A growing body of empirical evidence has suggested that biodiversity affects the simultaneous performance of multiple ecosystem functions (i.e. ecosystem multifunctionality). Given increasing environmental variability and uncertainty under global change, an emerging question is how biodiversity influences the stability of multiple functions (i.e. multifunctional stability). We currently know little, however, about the determinants and mechanisms of multifunctional stability, which is of practical importance for ensuring the sustainable provision of multiple functions. Here, we examined mechanisms contributing to stability (quantified as the ratio of the mean to the standard deviation) of multiple functions related to ecosystem productivity and carbon sequestration, including plant above-ground and below-ground productivity, litter production, gross primary productivity and ecosystem respiration, in a large grassland biodiversity experiment in Inner Mongolia. We found that community-wide species asynchrony was a strong driver to stabilize multiple functions. Community-wide asynchrony mediated the positive effects of species richness and response diversity (describing how species with similar effects on ecosystem function respond differently to environmental change) on multifunctional stability. However, species richness had a negative direct effect on multifunctional stability because, although it increased the averaged temporal mean of multiple functions, it strongly increased the averaged temporal standard deviation of multiple functions. The overall effects of species richness on multifunctional stability were thus negative, whereas those of response diversity were positive. Synthesis. The studied ecosystem functions related to ecosystem productivity and carbon sequestration are important in natural grasslands across the world. We conclude that species asynchrony and response diversity, rather than species richness, are key to the ecosystem multifunctional stability. The loss of response diversity and compensatory mechanisms would likely reduce the long-term sustainability of grasslands in the face of global change.","container-title":"Journal of Ecology","DOI":"10.1111/1365-2745.13151","ISSN":"13652745","issue":"4","page":"1862-1875","title":"Species asynchrony and response diversity determine multifunctional stability of natural grasslands","volume":"107","author":[{"family":"Sasaki","given":"Takehiro"},{"family":"Lu","given":"Xiaoming"},{"family":"Hirota","given":"Mitsuru"},{"family":"Bai","given":"Yongfei"}],"issued":{"date-parts":[["2019"]]}}}],"schema":"https://github.com/citation-style-language/schema/raw/master/csl-citation.json"} </w:instrText>
      </w:r>
      <w:r w:rsidR="00D150CF" w:rsidRPr="00EB11FD">
        <w:rPr>
          <w:szCs w:val="24"/>
        </w:rPr>
        <w:fldChar w:fldCharType="separate"/>
      </w:r>
      <w:r w:rsidR="00D150CF" w:rsidRPr="00EB11FD">
        <w:rPr>
          <w:rFonts w:cs="Times New Roman"/>
          <w:szCs w:val="24"/>
        </w:rPr>
        <w:t xml:space="preserve">(Gonzalez &amp; Loreau 2009; Craven </w:t>
      </w:r>
      <w:r w:rsidR="00D150CF" w:rsidRPr="00EB11FD">
        <w:rPr>
          <w:rFonts w:cs="Times New Roman"/>
          <w:i/>
          <w:iCs/>
          <w:szCs w:val="24"/>
        </w:rPr>
        <w:t>et al.</w:t>
      </w:r>
      <w:r w:rsidR="00D150CF" w:rsidRPr="00EB11FD">
        <w:rPr>
          <w:rFonts w:cs="Times New Roman"/>
          <w:szCs w:val="24"/>
        </w:rPr>
        <w:t xml:space="preserve"> 2018; Sasaki </w:t>
      </w:r>
      <w:r w:rsidR="00D150CF" w:rsidRPr="00EB11FD">
        <w:rPr>
          <w:rFonts w:cs="Times New Roman"/>
          <w:i/>
          <w:iCs/>
          <w:szCs w:val="24"/>
        </w:rPr>
        <w:t>et al.</w:t>
      </w:r>
      <w:r w:rsidR="00D150CF" w:rsidRPr="00EB11FD">
        <w:rPr>
          <w:rFonts w:cs="Times New Roman"/>
          <w:szCs w:val="24"/>
        </w:rPr>
        <w:t xml:space="preserve"> 2019)</w:t>
      </w:r>
      <w:r w:rsidR="00D150CF" w:rsidRPr="00EB11FD">
        <w:rPr>
          <w:szCs w:val="24"/>
        </w:rPr>
        <w:fldChar w:fldCharType="end"/>
      </w:r>
      <w:r w:rsidR="00A93D74" w:rsidRPr="00EB11FD">
        <w:rPr>
          <w:szCs w:val="24"/>
        </w:rPr>
        <w:t xml:space="preserve">. </w:t>
      </w:r>
    </w:p>
    <w:p w14:paraId="439626D2" w14:textId="6EBB9592" w:rsidR="00AF40B3" w:rsidRPr="00121838" w:rsidRDefault="00D12C1A" w:rsidP="00A910CF">
      <w:pPr>
        <w:autoSpaceDE w:val="0"/>
        <w:autoSpaceDN w:val="0"/>
        <w:adjustRightInd w:val="0"/>
        <w:spacing w:after="0" w:line="276" w:lineRule="auto"/>
        <w:rPr>
          <w:ins w:id="44" w:author="Owen Petchey" w:date="2023-07-18T10:25:00Z"/>
          <w:szCs w:val="24"/>
          <w:lang w:val="it-IT"/>
          <w:rPrChange w:id="45" w:author="Francesco Polazzo" w:date="2023-07-18T15:38:00Z">
            <w:rPr>
              <w:ins w:id="46" w:author="Owen Petchey" w:date="2023-07-18T10:25:00Z"/>
              <w:szCs w:val="24"/>
            </w:rPr>
          </w:rPrChange>
        </w:rPr>
      </w:pPr>
      <w:r w:rsidRPr="00EB11FD">
        <w:rPr>
          <w:szCs w:val="24"/>
        </w:rPr>
        <w:tab/>
      </w:r>
      <w:r w:rsidR="00E55E23" w:rsidRPr="00EB11FD">
        <w:rPr>
          <w:szCs w:val="24"/>
        </w:rPr>
        <w:t xml:space="preserve">Compensatory dynamics </w:t>
      </w:r>
      <w:ins w:id="47" w:author="Owen Petchey" w:date="2023-07-18T10:22:00Z">
        <w:r w:rsidR="009E3C5E">
          <w:rPr>
            <w:szCs w:val="24"/>
          </w:rPr>
          <w:t xml:space="preserve">can happen </w:t>
        </w:r>
      </w:ins>
      <w:ins w:id="48" w:author="Owen Petchey" w:date="2023-07-18T10:23:00Z">
        <w:r w:rsidR="009E3C5E">
          <w:rPr>
            <w:szCs w:val="24"/>
          </w:rPr>
          <w:t>by chance</w:t>
        </w:r>
        <w:r w:rsidR="0052683D">
          <w:rPr>
            <w:szCs w:val="24"/>
          </w:rPr>
          <w:t>, and when there are more species present then the chances of compensatory dynamics can increase</w:t>
        </w:r>
      </w:ins>
      <w:ins w:id="49" w:author="Owen Petchey" w:date="2023-07-18T10:24:00Z">
        <w:r w:rsidR="00091964">
          <w:rPr>
            <w:szCs w:val="24"/>
          </w:rPr>
          <w:t xml:space="preserve"> (Yachi and Loreau</w:t>
        </w:r>
        <w:r w:rsidR="006778B4">
          <w:rPr>
            <w:szCs w:val="24"/>
          </w:rPr>
          <w:t xml:space="preserve"> 1999</w:t>
        </w:r>
        <w:r w:rsidR="00091964">
          <w:rPr>
            <w:szCs w:val="24"/>
          </w:rPr>
          <w:t>)</w:t>
        </w:r>
      </w:ins>
      <w:ins w:id="50" w:author="Owen Petchey" w:date="2023-07-18T10:23:00Z">
        <w:r w:rsidR="0052683D">
          <w:rPr>
            <w:szCs w:val="24"/>
          </w:rPr>
          <w:t xml:space="preserve">. </w:t>
        </w:r>
      </w:ins>
      <w:ins w:id="51" w:author="Owen Petchey" w:date="2023-07-18T10:24:00Z">
        <w:r w:rsidR="006778B4">
          <w:rPr>
            <w:szCs w:val="24"/>
          </w:rPr>
          <w:t xml:space="preserve">Compensatory dynamics can also happen when </w:t>
        </w:r>
      </w:ins>
      <w:del w:id="52" w:author="Owen Petchey" w:date="2023-07-18T10:24:00Z">
        <w:r w:rsidR="00E55E23" w:rsidRPr="00EB11FD" w:rsidDel="006778B4">
          <w:rPr>
            <w:szCs w:val="24"/>
          </w:rPr>
          <w:delText xml:space="preserve">are determined by </w:delText>
        </w:r>
      </w:del>
      <w:r w:rsidR="00E55E23" w:rsidRPr="00EB11FD">
        <w:rPr>
          <w:szCs w:val="24"/>
        </w:rPr>
        <w:t>species</w:t>
      </w:r>
      <w:del w:id="53" w:author="Owen Petchey" w:date="2023-07-18T10:25:00Z">
        <w:r w:rsidR="00E03A53" w:rsidRPr="00EB11FD" w:rsidDel="006778B4">
          <w:rPr>
            <w:szCs w:val="24"/>
          </w:rPr>
          <w:delText>’</w:delText>
        </w:r>
      </w:del>
      <w:r w:rsidR="00E55E23" w:rsidRPr="00EB11FD">
        <w:rPr>
          <w:szCs w:val="24"/>
        </w:rPr>
        <w:t xml:space="preserve"> differ</w:t>
      </w:r>
      <w:del w:id="54" w:author="Owen Petchey" w:date="2023-07-18T10:25:00Z">
        <w:r w:rsidR="00E55E23" w:rsidRPr="00EB11FD" w:rsidDel="006778B4">
          <w:rPr>
            <w:szCs w:val="24"/>
          </w:rPr>
          <w:delText>ential</w:delText>
        </w:r>
      </w:del>
      <w:r w:rsidR="00E55E23" w:rsidRPr="00EB11FD">
        <w:rPr>
          <w:szCs w:val="24"/>
        </w:rPr>
        <w:t xml:space="preserve"> </w:t>
      </w:r>
      <w:ins w:id="55" w:author="Owen Petchey" w:date="2023-07-18T10:25:00Z">
        <w:r w:rsidR="006778B4">
          <w:rPr>
            <w:szCs w:val="24"/>
          </w:rPr>
          <w:t xml:space="preserve">in their </w:t>
        </w:r>
      </w:ins>
      <w:r w:rsidR="00E55E23" w:rsidRPr="00EB11FD">
        <w:rPr>
          <w:szCs w:val="24"/>
        </w:rPr>
        <w:t>response</w:t>
      </w:r>
      <w:ins w:id="56" w:author="Owen Petchey" w:date="2023-07-18T10:25:00Z">
        <w:r w:rsidR="006778B4">
          <w:rPr>
            <w:szCs w:val="24"/>
          </w:rPr>
          <w:t>s</w:t>
        </w:r>
      </w:ins>
      <w:r w:rsidR="00E55E23" w:rsidRPr="00EB11FD">
        <w:rPr>
          <w:szCs w:val="24"/>
        </w:rPr>
        <w:t xml:space="preserve"> </w:t>
      </w:r>
      <w:r w:rsidR="00CC741E" w:rsidRPr="00EB11FD">
        <w:rPr>
          <w:szCs w:val="24"/>
        </w:rPr>
        <w:t xml:space="preserve">to environmental conditions </w:t>
      </w:r>
      <w:r w:rsidR="0031121B" w:rsidRPr="00EB11FD">
        <w:rPr>
          <w:szCs w:val="24"/>
        </w:rPr>
        <w:fldChar w:fldCharType="begin"/>
      </w:r>
      <w:r w:rsidR="007A7B81" w:rsidRPr="00EB11FD">
        <w:rPr>
          <w:szCs w:val="24"/>
        </w:rPr>
        <w:instrText xml:space="preserve"> ADDIN ZOTERO_ITEM CSL_CITATION {"citationID":"vC5EmcT3","properties":{"formattedCitation":"(McCann 2016)","plainCitation":"(McCann 2016)","noteIndex":0},"citationItems":[{"id":1944,"uris":["http://zotero.org/users/10426170/items/DWNTFHK2"],"itemData":{"id":1944,"type":"article-journal","abstract":"Free-floating plants, like most groups of aquatic primary producers, can become nuisance vegetation under certain conditions. On the other hand, there is substantial optimism for the applied uses of free-floating plants, such as wastewater treatment, biofuel production, and aquaculture. Therefore, understanding the species-specific responses of floating plants to abiotic conditions will inform both management decisions and the beneficial applications of these plants. I measured the responses of three floating plant species common in the northeast United States (Lemna minor, Spirodela polyrhiza, and Wolffia brasiliensis) to nutrient stoichiometry (nitrogen and phosphorus) and temperature in the laboratory. I also used survey data to determine the pattern of species richness of floating plants in the field and its relationship with the dominance of this group. Floating plant species exhibited unique responses to nutrient stoichiometry and temperature in the laboratory, especially under low temperatures (18 °C) and low nutrient conditions (0.5 mg N L−1, 0.083 mg P L−1). The three species displayed an apparent tradeoff with different strategies of growth or dormancy. In the field, water bodies with three or more species of floating plants were not more frequently dominated by this group. The response diversity observed in the lab may not be associated with the dominance of this group in the field because it is masked by environmental variability, has a weak effect, or is only important during transient circumstances. Future research to develop applied uses of floating plants should examine response diversity across a greater range of species or clones and environmental conditions.","container-title":"PeerJ","DOI":"10.7717/peerj.1781","ISSN":"2167-8359","journalAbbreviation":"PeerJ","language":"en","note":"publisher: PeerJ Inc.","page":"e1781","source":"peerj.com","title":"Response diversity of free-floating plants to nutrient stoichiometry and temperature: growth and resting body formation","title-short":"Response diversity of free-floating plants to nutrient stoichiometry and temperature","volume":"4","author":[{"family":"McCann","given":"Michael J."}],"issued":{"date-parts":[["2016",3,7]]}}}],"schema":"https://github.com/citation-style-language/schema/raw/master/csl-citation.json"} </w:instrText>
      </w:r>
      <w:r w:rsidR="0031121B" w:rsidRPr="00EB11FD">
        <w:rPr>
          <w:szCs w:val="24"/>
        </w:rPr>
        <w:fldChar w:fldCharType="separate"/>
      </w:r>
      <w:r w:rsidR="007A7B81" w:rsidRPr="00EB11FD">
        <w:rPr>
          <w:noProof/>
          <w:szCs w:val="24"/>
        </w:rPr>
        <w:t>(McCann 2016)</w:t>
      </w:r>
      <w:r w:rsidR="0031121B" w:rsidRPr="00EB11FD">
        <w:rPr>
          <w:szCs w:val="24"/>
        </w:rPr>
        <w:fldChar w:fldCharType="end"/>
      </w:r>
      <w:moveFromRangeStart w:id="57" w:author="Owen Petchey" w:date="2023-07-18T10:25:00Z" w:name="move140568365"/>
      <w:moveFrom w:id="58" w:author="Owen Petchey" w:date="2023-07-18T10:25:00Z">
        <w:r w:rsidR="00427228" w:rsidRPr="00EB11FD" w:rsidDel="00AF40B3">
          <w:rPr>
            <w:szCs w:val="24"/>
          </w:rPr>
          <w:t xml:space="preserve">, </w:t>
        </w:r>
        <w:r w:rsidR="00306260" w:rsidRPr="00EB11FD" w:rsidDel="00AF40B3">
          <w:rPr>
            <w:szCs w:val="24"/>
          </w:rPr>
          <w:t xml:space="preserve">often </w:t>
        </w:r>
        <w:r w:rsidR="007F6DBD" w:rsidRPr="00EB11FD" w:rsidDel="00AF40B3">
          <w:rPr>
            <w:szCs w:val="24"/>
          </w:rPr>
          <w:t>referred to as</w:t>
        </w:r>
        <w:r w:rsidR="00306260" w:rsidRPr="00EB11FD" w:rsidDel="00AF40B3">
          <w:rPr>
            <w:szCs w:val="24"/>
          </w:rPr>
          <w:t xml:space="preserve"> response diver</w:t>
        </w:r>
        <w:r w:rsidR="00A4150E" w:rsidRPr="00EB11FD" w:rsidDel="00AF40B3">
          <w:rPr>
            <w:szCs w:val="24"/>
          </w:rPr>
          <w:t>sity</w:t>
        </w:r>
        <w:r w:rsidR="00FA298F" w:rsidRPr="00EB11FD" w:rsidDel="00AF40B3">
          <w:rPr>
            <w:szCs w:val="24"/>
          </w:rPr>
          <w:t xml:space="preserve"> </w:t>
        </w:r>
        <w:r w:rsidR="00FA298F" w:rsidRPr="00EB11FD" w:rsidDel="00AF40B3">
          <w:rPr>
            <w:szCs w:val="24"/>
          </w:rPr>
          <w:fldChar w:fldCharType="begin"/>
        </w:r>
        <w:r w:rsidR="007034E5" w:rsidDel="00AF40B3">
          <w:rPr>
            <w:szCs w:val="24"/>
          </w:rPr>
          <w:instrText xml:space="preserve"> ADDIN ZOTERO_ITEM CSL_CITATION {"citationID":"1OWPRjUa","properties":{"formattedCitation":"(Elmqvist {\\i{}et al.} 2003; Mori {\\i{}et al.} 2013; Anderegg {\\i{}et al.} 2018; Sasaki {\\i{}et al.} 2019)","plainCitation":"(Elmqvist et al. 2003; Mori et al. 2013; Anderegg et al. 2018; Sasaki et al. 2019)","noteIndex":0},"citationItems":[{"id":"q7yuC0cJ/jsXpXj0n","uris":["http://zotero.org/users/10426170/items/X73VH5HP"],"itemData":{"id":959,"type":"article-journal","abstract":"Biological diversity appears to enhance the resilience of desirable ecosystem states, which is required to secure the production of essential ecosystem services. The diversity of responses to environmental change among species contributing to the same ecosystem function, which we call response diversity, is critical to resilience. Response diversity is particularly important for ecosystem renewal and reorganization following change. Here we present examples of response diversity from both terrestrial and aquatic ecosystems and across temporal and spatial scales. Response diversity provides adaptive capacity in a world of complex systems, uncertainty, and human-dominated environments. We should pay special attention to response diversity when planning ecosystem management and restoration, since it may contribute considerably to the resilience of desired ecosystem states against disturbance, mismanagement, and degradation.","container-title":"Frontiers in Ecology and the Environment","DOI":"10.1890/1540-9295(2003)001[0488:RDECAR]2.0.CO;2","ISSN":"15409309","issue":"9","title":"Response diversity, ecosystem change, and resilience","volume":"1","author":[{"family":"Elmqvist","given":"Thomas"},{"family":"Folke","given":"Carl"},{"family":"Nyström","given":"Magnus"},{"family":"Peterson","given":"Garry"},{"family":"Bengtsson","given":"Jan"},{"family":"Walker","given":"Brian"},{"family":"Norberg","given":"Jon"}],"issued":{"date-parts":[["2003"]]}}},{"id":81,"uris":["http://zotero.org/users/10426170/items/7PMP8BFL"],"itemData":{"id":81,"type":"article-journal","abstract":"A growing body of evidence highlights the importance of biodiversity for ecosystem stability and the maintenance of optimal ecosystem functionality. Conservation measures are thus essential to safeguard the ecosystem services that biodiversity provides and human society needs. Current anthropogenic threats may lead to detrimental (and perhaps irreversible) ecosystem degradation, providing strong motivation to evaluate the response of ecological communities to various anthropogenic pressures. In particular, ecosystem functions that sustain key ecosystem services should be identified and prioritized for conservation action. Traditional diversity measures (e.g. 'species richness') may not adequately capture the aspects of biodiversity most relevant to ecosystem stability and functionality, but several new concepts may be more appropriate. These include 'response diversity', describing the variation of responses to environmental change among species of a particular community. Response diversity may also be a key determinant of ecosystem resilience in the face of anthropogenic pressures and environmental uncertainty. However, current understanding of response diversity is poor, and we see an urgent need to disentangle the conceptual strands that pervade studies of the relationship between biodiversity and ecosystem functioning. Our review clarifies the links between response diversity and the maintenance of ecosystem functionality by focusing on the insurance hypothesis of biodiversity and the concept of functional redundancy. We provide a conceptual model to describe how loss of response diversity may cause ecosystem degradation through decreased ecosystem resilience. We explicitly explain how response diversity contributes to functional compensation and to spatio-temporal complementarity among species, leading to long-term maintenance of ecosystem multifunctionality. Recent quantitative studies suggest that traditional diversity measures may often be uncoupled from measures (such as response diversity) that may be more effective proxies for ecosystem stability and resilience. Certain conclusions and recommendations of earlier studies using these traditional measures as indicators of ecosystem resilience thus may be suspect. We believe that functional ecology perspectives incorporating the effects and responses of diversity are essential for development of management strategies to safeguard (and restore) optimal ecosystem functionality (especially multifunctionality). Our review highlights these issues and we envision our work generating debate around the relationship between biodiversity and ecosystem functionality, and leading to improved conservation priorities and biodiversity management practices that maximize ecosystem resilience in the face of uncertain environmental change. © 2012 Cambridge Philosophical Society.","container-title":"Biological Reviews","DOI":"10.1111/brv.12004","ISSN":"14647931","issue":"2","note":"PMID: 23217173","page":"349-364","title":"Response diversity determines the resilience of ecosystems to environmental change","volume":"88","author":[{"family":"Mori","given":"Akira S."},{"family":"Furukawa","given":"Takuya"},{"family":"Sasaki","given":"Takehiro"}],"issued":{"date-parts":[["2013"]]}}},{"id":1628,"uris":["http://zotero.org/users/10426170/items/UMSZB28P"],"itemData":{"id":1628,"type":"article-journal","container-title":"Nature","DOI":"10.1038/s41586-018-0539-7","ISSN":"0028-0836, 1476-4687","issue":"7724","journalAbbreviation":"Nature","language":"en","page":"538-541","source":"DOI.org (Crossref)","title":"Hydraulic diversity of forests regulates ecosystem resilience during drought","volume":"561","author":[{"family":"Anderegg","given":"William R. L."},{"family":"Konings","given":"Alexandra G."},{"family":"Trugman","given":"Anna T."},{"family":"Yu","given":"Kailiang"},{"family":"Bowling","given":"David R."},{"family":"Gabbitas","given":"Robert"},{"family":"Karp","given":"Daniel S."},{"family":"Pacala","given":"Stephen"},{"family":"Sperry","given":"John S."},{"family":"Sulman","given":"Benjamin N."},{"family":"Zenes","given":"Nicole"}],"issued":{"date-parts":[["2018",9,27]]}}},{"id":"q7yuC0cJ/SgPwj37P","uris":["http://zotero.org/users/10426170/items/K2VDXQFG"],"itemData":{"id":791,"type":"article-journal","abstract":"A growing body of empirical evidence has suggested that biodiversity affects the simultaneous performance of multiple ecosystem functions (i.e. ecosystem multifunctionality). Given increasing environmental variability and uncertainty under global change, an emerging question is how biodiversity influences the stability of multiple functions (i.e. multifunctional stability). We currently know little, however, about the determinants and mechanisms of multifunctional stability, which is of practical importance for ensuring the sustainable provision of multiple functions. Here, we examined mechanisms contributing to stability (quantified as the ratio of the mean to the standard deviation) of multiple functions related to ecosystem productivity and carbon sequestration, including plant above-ground and below-ground productivity, litter production, gross primary productivity and ecosystem respiration, in a large grassland biodiversity experiment in Inner Mongolia. We found that community-wide species asynchrony was a strong driver to stabilize multiple functions. Community-wide asynchrony mediated the positive effects of species richness and response diversity (describing how s</w:instrText>
        </w:r>
        <w:r w:rsidR="007034E5" w:rsidRPr="007034E5" w:rsidDel="00AF40B3">
          <w:rPr>
            <w:szCs w:val="24"/>
            <w:lang w:val="it-IT"/>
          </w:rPr>
          <w:instrText>pecies with similar effects on ecosystem function respond differently to environmen</w:instrText>
        </w:r>
        <w:r w:rsidR="007034E5" w:rsidRPr="00121838" w:rsidDel="00AF40B3">
          <w:rPr>
            <w:szCs w:val="24"/>
            <w:lang w:val="en-US"/>
            <w:rPrChange w:id="59" w:author="Francesco Polazzo" w:date="2023-07-18T15:38:00Z">
              <w:rPr>
                <w:szCs w:val="24"/>
                <w:lang w:val="it-IT"/>
              </w:rPr>
            </w:rPrChange>
          </w:rPr>
          <w:instrText xml:space="preserve">tal change) on multifunctional stability. However, species richness had a negative direct effect on multifunctional stability because, although it increased the averaged temporal mean of multiple functions, it strongly increased the averaged temporal standard deviation of multiple functions. The overall effects of species richness on multifunctional stability were thus negative, whereas those of response diversity were positive. Synthesis. The studied ecosystem functions related to ecosystem productivity and carbon sequestration are important in natural grasslands across the world. We conclude that species asynchrony and response diversity, rather than species richness, are key to the ecosystem multifunctional stability. The loss of response diversity and compensatory mechanisms would likely reduce the long-term sustainability of grasslands in the face of global change.","container-title":"Journal of Ecology","DOI":"10.1111/1365-2745.13151","ISSN":"13652745","issue":"4","page":"1862-1875","title":"Species asynchrony and response diversity determine multifunctional stability of natural grasslands","volume":"107","author":[{"family":"Sasaki","given":"Takehiro"},{"family":"Lu","given":"Xiaoming"},{"family":"Hirota","given":"Mitsuru"},{"family":"Bai","given":"Yongfei"}],"issued":{"date-parts":[["2019"]]}}}],"schema":"https://github.com/citation-style-language/schema/raw/master/csl-citation.json"} </w:instrText>
        </w:r>
        <w:r w:rsidR="00FA298F" w:rsidRPr="00EB11FD" w:rsidDel="00AF40B3">
          <w:rPr>
            <w:szCs w:val="24"/>
          </w:rPr>
          <w:fldChar w:fldCharType="separate"/>
        </w:r>
        <w:r w:rsidR="00FA298F" w:rsidRPr="00121838" w:rsidDel="00AF40B3">
          <w:rPr>
            <w:rFonts w:cs="Times New Roman"/>
            <w:szCs w:val="24"/>
            <w:lang w:val="en-US"/>
            <w:rPrChange w:id="60" w:author="Francesco Polazzo" w:date="2023-07-18T15:38:00Z">
              <w:rPr>
                <w:rFonts w:cs="Times New Roman"/>
                <w:szCs w:val="24"/>
                <w:lang w:val="it-IT"/>
              </w:rPr>
            </w:rPrChange>
          </w:rPr>
          <w:t xml:space="preserve">(Elmqvist </w:t>
        </w:r>
        <w:r w:rsidR="00FA298F" w:rsidRPr="00121838" w:rsidDel="00AF40B3">
          <w:rPr>
            <w:rFonts w:cs="Times New Roman"/>
            <w:i/>
            <w:iCs/>
            <w:szCs w:val="24"/>
            <w:lang w:val="en-US"/>
            <w:rPrChange w:id="61" w:author="Francesco Polazzo" w:date="2023-07-18T15:38:00Z">
              <w:rPr>
                <w:rFonts w:cs="Times New Roman"/>
                <w:i/>
                <w:iCs/>
                <w:szCs w:val="24"/>
                <w:lang w:val="it-IT"/>
              </w:rPr>
            </w:rPrChange>
          </w:rPr>
          <w:t>et al.</w:t>
        </w:r>
        <w:r w:rsidR="00FA298F" w:rsidRPr="00121838" w:rsidDel="00AF40B3">
          <w:rPr>
            <w:rFonts w:cs="Times New Roman"/>
            <w:szCs w:val="24"/>
            <w:lang w:val="en-US"/>
            <w:rPrChange w:id="62" w:author="Francesco Polazzo" w:date="2023-07-18T15:38:00Z">
              <w:rPr>
                <w:rFonts w:cs="Times New Roman"/>
                <w:szCs w:val="24"/>
                <w:lang w:val="it-IT"/>
              </w:rPr>
            </w:rPrChange>
          </w:rPr>
          <w:t xml:space="preserve"> 2003; Mori </w:t>
        </w:r>
        <w:r w:rsidR="00FA298F" w:rsidRPr="00121838" w:rsidDel="00AF40B3">
          <w:rPr>
            <w:rFonts w:cs="Times New Roman"/>
            <w:i/>
            <w:iCs/>
            <w:szCs w:val="24"/>
            <w:lang w:val="en-US"/>
            <w:rPrChange w:id="63" w:author="Francesco Polazzo" w:date="2023-07-18T15:38:00Z">
              <w:rPr>
                <w:rFonts w:cs="Times New Roman"/>
                <w:i/>
                <w:iCs/>
                <w:szCs w:val="24"/>
                <w:lang w:val="it-IT"/>
              </w:rPr>
            </w:rPrChange>
          </w:rPr>
          <w:t>et al.</w:t>
        </w:r>
        <w:r w:rsidR="00FA298F" w:rsidRPr="00121838" w:rsidDel="00AF40B3">
          <w:rPr>
            <w:rFonts w:cs="Times New Roman"/>
            <w:szCs w:val="24"/>
            <w:lang w:val="en-US"/>
            <w:rPrChange w:id="64" w:author="Francesco Polazzo" w:date="2023-07-18T15:38:00Z">
              <w:rPr>
                <w:rFonts w:cs="Times New Roman"/>
                <w:szCs w:val="24"/>
                <w:lang w:val="it-IT"/>
              </w:rPr>
            </w:rPrChange>
          </w:rPr>
          <w:t xml:space="preserve"> 2013; Anderegg </w:t>
        </w:r>
        <w:r w:rsidR="00FA298F" w:rsidRPr="00121838" w:rsidDel="00AF40B3">
          <w:rPr>
            <w:rFonts w:cs="Times New Roman"/>
            <w:i/>
            <w:iCs/>
            <w:szCs w:val="24"/>
            <w:lang w:val="en-US"/>
            <w:rPrChange w:id="65" w:author="Francesco Polazzo" w:date="2023-07-18T15:38:00Z">
              <w:rPr>
                <w:rFonts w:cs="Times New Roman"/>
                <w:i/>
                <w:iCs/>
                <w:szCs w:val="24"/>
                <w:lang w:val="it-IT"/>
              </w:rPr>
            </w:rPrChange>
          </w:rPr>
          <w:t>et al.</w:t>
        </w:r>
        <w:r w:rsidR="00FA298F" w:rsidRPr="00121838" w:rsidDel="00AF40B3">
          <w:rPr>
            <w:rFonts w:cs="Times New Roman"/>
            <w:szCs w:val="24"/>
            <w:lang w:val="en-US"/>
            <w:rPrChange w:id="66" w:author="Francesco Polazzo" w:date="2023-07-18T15:38:00Z">
              <w:rPr>
                <w:rFonts w:cs="Times New Roman"/>
                <w:szCs w:val="24"/>
                <w:lang w:val="it-IT"/>
              </w:rPr>
            </w:rPrChange>
          </w:rPr>
          <w:t xml:space="preserve"> 2018; Sasaki </w:t>
        </w:r>
        <w:r w:rsidR="00FA298F" w:rsidRPr="00121838" w:rsidDel="00AF40B3">
          <w:rPr>
            <w:rFonts w:cs="Times New Roman"/>
            <w:i/>
            <w:iCs/>
            <w:szCs w:val="24"/>
            <w:lang w:val="en-US"/>
            <w:rPrChange w:id="67" w:author="Francesco Polazzo" w:date="2023-07-18T15:38:00Z">
              <w:rPr>
                <w:rFonts w:cs="Times New Roman"/>
                <w:i/>
                <w:iCs/>
                <w:szCs w:val="24"/>
                <w:lang w:val="it-IT"/>
              </w:rPr>
            </w:rPrChange>
          </w:rPr>
          <w:t>et al.</w:t>
        </w:r>
        <w:r w:rsidR="00FA298F" w:rsidRPr="00121838" w:rsidDel="00AF40B3">
          <w:rPr>
            <w:rFonts w:cs="Times New Roman"/>
            <w:szCs w:val="24"/>
            <w:lang w:val="en-US"/>
            <w:rPrChange w:id="68" w:author="Francesco Polazzo" w:date="2023-07-18T15:38:00Z">
              <w:rPr>
                <w:rFonts w:cs="Times New Roman"/>
                <w:szCs w:val="24"/>
                <w:lang w:val="it-IT"/>
              </w:rPr>
            </w:rPrChange>
          </w:rPr>
          <w:t xml:space="preserve"> 2019)</w:t>
        </w:r>
        <w:r w:rsidR="00FA298F" w:rsidRPr="00EB11FD" w:rsidDel="00AF40B3">
          <w:rPr>
            <w:szCs w:val="24"/>
          </w:rPr>
          <w:fldChar w:fldCharType="end"/>
        </w:r>
      </w:moveFrom>
      <w:moveFromRangeEnd w:id="57"/>
      <w:r w:rsidR="00FA298F" w:rsidRPr="00121838">
        <w:rPr>
          <w:szCs w:val="24"/>
          <w:lang w:val="en-US"/>
          <w:rPrChange w:id="69" w:author="Francesco Polazzo" w:date="2023-07-18T15:38:00Z">
            <w:rPr>
              <w:szCs w:val="24"/>
              <w:lang w:val="it-IT"/>
            </w:rPr>
          </w:rPrChange>
        </w:rPr>
        <w:t xml:space="preserve">. </w:t>
      </w:r>
      <w:r w:rsidR="00FA298F" w:rsidRPr="00EB11FD">
        <w:rPr>
          <w:szCs w:val="24"/>
        </w:rPr>
        <w:t>When environmental conditions are changing over time, as it is common in natural systems, communities composed of species differing in their responses to the environment may maintain stable levels of aggregate properties over time through asynchronous</w:t>
      </w:r>
      <w:ins w:id="70" w:author="Owen Petchey" w:date="2023-07-18T10:26:00Z">
        <w:r w:rsidR="00DC782F">
          <w:rPr>
            <w:szCs w:val="24"/>
          </w:rPr>
          <w:t xml:space="preserve"> (compensatory)</w:t>
        </w:r>
      </w:ins>
      <w:r w:rsidR="00FA298F" w:rsidRPr="00EB11FD">
        <w:rPr>
          <w:szCs w:val="24"/>
        </w:rPr>
        <w:t xml:space="preserve"> fluctuations </w:t>
      </w:r>
      <w:r w:rsidR="00FA298F" w:rsidRPr="00EB11FD">
        <w:rPr>
          <w:szCs w:val="24"/>
        </w:rPr>
        <w:fldChar w:fldCharType="begin"/>
      </w:r>
      <w:r w:rsidR="00FA298F" w:rsidRPr="00EB11FD">
        <w:rPr>
          <w:szCs w:val="24"/>
        </w:rPr>
        <w:instrText xml:space="preserve"> ADDIN ZOTERO_ITEM CSL_CITATION {"citationID":"I5jUEKIq","properties":{"formattedCitation":"(Mori {\\i{}et al.} 2013)","plainCitation":"(Mori et al. 2013)","noteIndex":0},"citationItems":[{"id":81,"uris":["http://zotero.org/users/10426170/items/7PMP8BFL"],"itemData":{"id":81,"type":"article-journal","abstract":"A growing body of evidence highlights the importance of biodiversity for ecosystem stability and the maintenance of optimal ecosystem functionality. Conservation measures are thus essential to safeguard the ecosystem services that biodiversity provides and human society needs. Current anthropogenic threats may lead to detrimental (and perhaps irreversible) ecosystem degradation, providing strong motivation to evaluate the response of ecological communities to various anthropogenic pressures. In particular, ecosystem functions that sustain key ecosystem services should be identified and prioritized for conservation action. Traditional diversity measures (e.g. 'species richness') may not adequately capture the aspects of biodiversity most relevant to ecosystem stability and functionality, but several new concepts may be more appropriate. These include 'response diversity', describing the variation of responses to environmental change among species of a particular community. Response diversity may also be a key determinant of ecosystem resilience in the face of anthropogenic pressures and environmental uncertainty. However, current understanding of response diversity is poor, and we see an urgent need to disentangle the conceptual strands that pervade studies of the relationship between biodiversity and ecosystem functioning. Our review clarifies the links between response diversity and the maintenance of ecosystem functionality by focusing on the insurance hypothesis of biodiversity and the concept of functional redundancy. We provide a conceptual model to describe how loss of response diversity may cause ecosystem degradation through decreased ecosystem resilience. We explicitly explain how response diversity contributes to functional compensation and to spatio-temporal complementarity among species, leading to long-term maintenance of ecosystem multifunctionality. Recent quantitative studies suggest that traditional diversity measures may often be uncoupled from measures (such as response diversity) that may be more effective proxies for ecosystem stability and resilience. Certain conclusions and recommendations of earlier studies using these traditional measures as indicators of ecosystem resilience thus may be suspect. We believe that functional ecology perspectives incorporating the effects and responses of diversity are essential for development of management strategies to safeguard (and restore) optimal ecosystem functionality (especially multifunctionality). Our review highlights these issues and we envision our work generating debate around the relationship between biodiversity and ecosystem functionality, and leading to improved conservation priorities and biodiversity management practices that maximize ecosystem resilience in the face of uncertain environmental change. © 2012 Cambridge Philosophical Society.","container-title":"Biological Reviews","DOI":"10.1111/brv.12004","ISSN":"14647931","issue":"2","note":"PMID: 23217173","page":"349-364","title":"Response diversity determines the resilience of ecosystems to environmental change","volume":"88","author":[{"family":"Mori","given":"Akira S."},{"family":"Furukawa","given":"Takuya"},{"family":"Sasaki","given":"Takehiro"}],"issued":{"date-parts":[["2013"]]}}}],"schema":"https://github.com/citation-style-language/schema/raw/master/csl-citation.json"} </w:instrText>
      </w:r>
      <w:r w:rsidR="00FA298F" w:rsidRPr="00EB11FD">
        <w:rPr>
          <w:szCs w:val="24"/>
        </w:rPr>
        <w:fldChar w:fldCharType="separate"/>
      </w:r>
      <w:r w:rsidR="00FA298F" w:rsidRPr="00EB11FD">
        <w:rPr>
          <w:rFonts w:cs="Times New Roman"/>
          <w:szCs w:val="24"/>
        </w:rPr>
        <w:t xml:space="preserve">(Mori </w:t>
      </w:r>
      <w:r w:rsidR="00FA298F" w:rsidRPr="00EB11FD">
        <w:rPr>
          <w:rFonts w:cs="Times New Roman"/>
          <w:i/>
          <w:iCs/>
          <w:szCs w:val="24"/>
        </w:rPr>
        <w:t>et al.</w:t>
      </w:r>
      <w:r w:rsidR="00FA298F" w:rsidRPr="00EB11FD">
        <w:rPr>
          <w:rFonts w:cs="Times New Roman"/>
          <w:szCs w:val="24"/>
        </w:rPr>
        <w:t xml:space="preserve"> 2013)</w:t>
      </w:r>
      <w:r w:rsidR="00FA298F" w:rsidRPr="00EB11FD">
        <w:rPr>
          <w:szCs w:val="24"/>
        </w:rPr>
        <w:fldChar w:fldCharType="end"/>
      </w:r>
      <w:r w:rsidR="00FA298F" w:rsidRPr="00EB11FD">
        <w:rPr>
          <w:szCs w:val="24"/>
        </w:rPr>
        <w:t>.</w:t>
      </w:r>
      <w:ins w:id="71" w:author="Owen Petchey" w:date="2023-07-18T10:25:00Z">
        <w:r w:rsidR="00AF40B3">
          <w:rPr>
            <w:szCs w:val="24"/>
          </w:rPr>
          <w:t xml:space="preserve"> </w:t>
        </w:r>
      </w:ins>
      <w:ins w:id="72" w:author="Owen Petchey" w:date="2023-07-18T10:26:00Z">
        <w:r w:rsidR="00DC782F">
          <w:rPr>
            <w:szCs w:val="24"/>
          </w:rPr>
          <w:t>This element of biodiversity is</w:t>
        </w:r>
      </w:ins>
      <w:moveToRangeStart w:id="73" w:author="Owen Petchey" w:date="2023-07-18T10:25:00Z" w:name="move140568365"/>
      <w:moveTo w:id="74" w:author="Owen Petchey" w:date="2023-07-18T10:25:00Z">
        <w:r w:rsidR="00AF40B3" w:rsidRPr="00EB11FD">
          <w:rPr>
            <w:szCs w:val="24"/>
          </w:rPr>
          <w:t xml:space="preserve">, often referred to as response diversity </w:t>
        </w:r>
        <w:r w:rsidR="00AF40B3" w:rsidRPr="00EB11FD">
          <w:rPr>
            <w:szCs w:val="24"/>
          </w:rPr>
          <w:fldChar w:fldCharType="begin"/>
        </w:r>
        <w:r w:rsidR="00AF40B3">
          <w:rPr>
            <w:szCs w:val="24"/>
          </w:rPr>
          <w:instrText xml:space="preserve"> ADDIN ZOTERO_ITEM CSL_CITATION {"citationID":"1OWPRjUa","properties":{"formattedCitation":"(Elmqvist {\\i{}et al.} 2003; Mori {\\i{}et al.} 2013; Anderegg {\\i{}et al.} 2018; Sasaki {\\i{}et al.} 2019)","plainCitation":"(Elmqvist et al. 2003; Mori et al. 2013; Anderegg et al. 2018; Sasaki et al. 2019)","noteIndex":0},"citationItems":[{"id":"q7yuC0cJ/jsXpXj0n","uris":["http://zotero.org/users/10426170/items/X73VH5HP"],"itemData":{"id":959,"type":"article-journal","abstract":"Biological diversity appears to enhance the resilience of desirable ecosystem states, which is required to secure the production of essential ecosystem services. The diversity of responses to environmental change among species contributing to the same ecosystem function, which we call response diversity, is critical to resilience. Response diversity is particularly important for ecosystem renewal and reorganization following change. Here we present examples of response diversity from both terrestrial and aquatic ecosystems and across temporal and spatial scales. Response diversity provides adaptive capacity in a world of complex systems, uncertainty, and human-dominated environments. We should pay special attention to response diversity when planning ecosystem management and restoration, since it may contribute considerably to the resilience of desired ecosystem states against disturbance, mismanagement, and degradation.","container-title":"Frontiers in Ecology and the Environment","DOI":"10.1890/1540-9295(2003)001[0488:RDECAR]2.0.CO;2","ISSN":"15409309","issue":"9","title":"Response diversity, ecosystem change, and resilience","volume":"1","author":[{"family":"Elmqvist","given":"Thomas"},{"family":"Folke","given":"Carl"},{"family":"Nyström","given":"Magnus"},{"family":"Peterson","given":"Garry"},{"family":"Bengtsson","given":"Jan"},{"family":"Walker","given":"Brian"},{"family":"Norberg","given":"Jon"}],"issued":{"date-parts":[["2003"]]}}},{"id":81,"uris":["http://zotero.org/users/10426170/items/7PMP8BFL"],"itemData":{"id":81,"type":"article-journal","abstract":"A growing body of evidence highlights the importance of biodiversity for ecosystem stability and the maintenance of optimal ecosystem functionality. Conservation measures are thus essential to safeguard the ecosystem services that biodiversity provides and human society needs. Current anthropogenic threats may lead to detrimental (and perhaps irreversible) ecosystem degradation, providing strong motivation to evaluate the response of ecological communities to various anthropogenic pressures. In particular, ecosystem functions that sustain key ecosystem services should be identified and prioritized for conservation action. Traditional diversity measures (e.g. 'species richness') may not adequately capture the aspects of biodiversity most relevant to ecosystem stability and functionality, but several new concepts may be more appropriate. These include 'response diversity', describing the variation of responses to environmental change among species of a particular community. Response diversity may also be a key determinant of ecosystem resilience in the face of anthropogenic pressures and environmental uncertainty. However, current understanding of response diversity is poor, and we see an urgent need to disentangle the conceptual strands that pervade studies of the relationship between biodiversity and ecosystem functioning. Our review clarifies the links between response diversity and the maintenance of ecosystem functionality by focusing on the insurance hypothesis of biodiversity and the concept of functional redundancy. We provide a conceptual model to describe how loss of response diversity may cause ecosystem degradation through decreased ecosystem resilience. We explicitly explain how response diversity contributes to functional compensation and to spatio-temporal complementarity among species, leading to long-term maintenance of ecosystem multifunctionality. Recent quantitative studies suggest that traditional diversity measures may often be uncoupled from measures (such as response diversity) that may be more effective proxies for ecosystem stability and resilience. Certain conclusions and recommendations of earlier studies using these traditional measures as indicators of ecosystem resilience thus may be suspect. We believe that functional ecology perspectives incorporating the effects and responses of diversity are essential for development of management strategies to safeguard (and restore) optimal ecosystem functionality (especially multifunctionality). Our review highlights these issues and we envision our work generating debate around the relationship between biodiversity and ecosystem functionality, and leading to improved conservation priorities and biodiversity management practices that maximize ecosystem resilience in the face of uncertain environmental change. © 2012 Cambridge Philosophical Society.","container-title":"Biological Reviews","DOI":"10.1111/brv.12004","ISSN":"14647931","issue":"2","note":"PMID: 23217173","page":"349-364","title":"Response diversity determines the resilience of ecosystems to environmental change","volume":"88","author":[{"family":"Mori","given":"Akira S."},{"family":"Furukawa","given":"Takuya"},{"family":"Sasaki","given":"Takehiro"}],"issued":{"date-parts":[["2013"]]}}},{"id":1628,"uris":["http://zotero.org/users/10426170/items/UMSZB28P"],"itemData":{"id":1628,"type":"article-journal","container-title":"Nature","DOI":"10.1038/s41586-018-0539-7","ISSN":"0028-0836, 1476-4687","issue":"7724","journalAbbreviation":"Nature","language":"en","page":"538-541","source":"DOI.org (Crossref)","title":"Hydraulic diversity of forests regulates ecosystem resilience during drought","volume":"561","author":[{"family":"Anderegg","given":"William R. L."},{"family":"Konings","given":"Alexandra G."},{"family":"Trugman","given":"Anna T."},{"family":"Yu","given":"Kailiang"},{"family":"Bowling","given":"David R."},{"family":"Gabbitas","given":"Robert"},{"family":"Karp","given":"Daniel S."},{"family":"Pacala","given":"Stephen"},{"family":"Sperry","given":"John S."},{"family":"Sulman","given":"Benjamin N."},{"family":"Zenes","given":"Nicole"}],"issued":{"date-parts":[["2018",9,27]]}}},{"id":"q7yuC0cJ/SgPwj37P","uris":["http://zotero.org/users/10426170/items/K2VDXQFG"],"itemData":{"id":791,"type":"article-journal","abstract":"A growing body of empirical evidence has suggested that biodiversity affects the simultaneous performance of multiple ecosystem functions (i.e. ecosystem multifunctionality). Given increasing environmental variability and uncertainty under global change, an emerging question is how biodiversity influences the stability of multiple functions (i.e. multifunctional stability). We currently know little, however, about the determinants and mechanisms of multifunctional stability, which is of practical importance for ensuring the sustainable provision of multiple functions. Here, we examined mechanisms contributing to stability (quantified as the ratio of the mean to the standard deviation) of multiple functions related to ecosystem productivity and carbon sequestration, including plant above-ground and below-ground productivity, litter production, gross primary productivity and ecosystem respiration, in a large grassland biodiversity experiment in Inner Mongolia. We found that community-wide species asynchrony was a strong driver to stabilize multiple functions. Community-wide asynchrony mediated the positive effects of species richness and response diversity (describing how s</w:instrText>
        </w:r>
        <w:r w:rsidR="00AF40B3" w:rsidRPr="007034E5">
          <w:rPr>
            <w:szCs w:val="24"/>
            <w:lang w:val="it-IT"/>
          </w:rPr>
          <w:instrText xml:space="preserve">pecies with similar effects on ecosystem function respond differently to environmental change) on multifunctional stability. However, species richness had a negative direct effect on multifunctional stability because, although it increased the averaged temporal mean of multiple functions, it strongly increased the averaged temporal standard deviation of multiple functions. The overall effects of species richness on multifunctional stability were thus negative, whereas those of response diversity were positive. Synthesis. The studied ecosystem functions related to ecosystem productivity and carbon sequestration are important in natural grasslands across the world. We conclude that species asynchrony and response diversity, rather than species richness, are key to the ecosystem multifunctional stability. The loss of response diversity and compensatory mechanisms would likely reduce the long-term sustainability of grasslands in the face of global change.","container-title":"Journal of Ecology","DOI":"10.1111/1365-2745.13151","ISSN":"13652745","issue":"4","page":"1862-1875","title":"Species asynchrony and response diversity determine multifunctional stability of natural grasslands","volume":"107","author":[{"family":"Sasaki","given":"Takehiro"},{"family":"Lu","given":"Xiaoming"},{"family":"Hirota","given":"Mitsuru"},{"family":"Bai","given":"Yongfei"}],"issued":{"date-parts":[["2019"]]}}}],"schema":"https://github.com/citation-style-language/schema/raw/master/csl-citation.json"} </w:instrText>
        </w:r>
        <w:r w:rsidR="00AF40B3" w:rsidRPr="00EB11FD">
          <w:rPr>
            <w:szCs w:val="24"/>
          </w:rPr>
          <w:fldChar w:fldCharType="separate"/>
        </w:r>
        <w:r w:rsidR="00AF40B3" w:rsidRPr="00EB11FD">
          <w:rPr>
            <w:rFonts w:cs="Times New Roman"/>
            <w:szCs w:val="24"/>
            <w:lang w:val="it-IT"/>
          </w:rPr>
          <w:t xml:space="preserve">(Elmqvist </w:t>
        </w:r>
        <w:r w:rsidR="00AF40B3" w:rsidRPr="00EB11FD">
          <w:rPr>
            <w:rFonts w:cs="Times New Roman"/>
            <w:i/>
            <w:iCs/>
            <w:szCs w:val="24"/>
            <w:lang w:val="it-IT"/>
          </w:rPr>
          <w:t>et al.</w:t>
        </w:r>
        <w:r w:rsidR="00AF40B3" w:rsidRPr="00EB11FD">
          <w:rPr>
            <w:rFonts w:cs="Times New Roman"/>
            <w:szCs w:val="24"/>
            <w:lang w:val="it-IT"/>
          </w:rPr>
          <w:t xml:space="preserve"> 2003; Mori </w:t>
        </w:r>
        <w:r w:rsidR="00AF40B3" w:rsidRPr="00EB11FD">
          <w:rPr>
            <w:rFonts w:cs="Times New Roman"/>
            <w:i/>
            <w:iCs/>
            <w:szCs w:val="24"/>
            <w:lang w:val="it-IT"/>
          </w:rPr>
          <w:t>et al.</w:t>
        </w:r>
        <w:r w:rsidR="00AF40B3" w:rsidRPr="00EB11FD">
          <w:rPr>
            <w:rFonts w:cs="Times New Roman"/>
            <w:szCs w:val="24"/>
            <w:lang w:val="it-IT"/>
          </w:rPr>
          <w:t xml:space="preserve"> 2013; Anderegg </w:t>
        </w:r>
        <w:r w:rsidR="00AF40B3" w:rsidRPr="00EB11FD">
          <w:rPr>
            <w:rFonts w:cs="Times New Roman"/>
            <w:i/>
            <w:iCs/>
            <w:szCs w:val="24"/>
            <w:lang w:val="it-IT"/>
          </w:rPr>
          <w:t>et al.</w:t>
        </w:r>
        <w:r w:rsidR="00AF40B3" w:rsidRPr="00EB11FD">
          <w:rPr>
            <w:rFonts w:cs="Times New Roman"/>
            <w:szCs w:val="24"/>
            <w:lang w:val="it-IT"/>
          </w:rPr>
          <w:t xml:space="preserve"> 2018; Sasaki </w:t>
        </w:r>
        <w:r w:rsidR="00AF40B3" w:rsidRPr="00EB11FD">
          <w:rPr>
            <w:rFonts w:cs="Times New Roman"/>
            <w:i/>
            <w:iCs/>
            <w:szCs w:val="24"/>
            <w:lang w:val="it-IT"/>
          </w:rPr>
          <w:t>et al.</w:t>
        </w:r>
        <w:r w:rsidR="00AF40B3" w:rsidRPr="00EB11FD">
          <w:rPr>
            <w:rFonts w:cs="Times New Roman"/>
            <w:szCs w:val="24"/>
            <w:lang w:val="it-IT"/>
          </w:rPr>
          <w:t xml:space="preserve"> 2019)</w:t>
        </w:r>
        <w:r w:rsidR="00AF40B3" w:rsidRPr="00EB11FD">
          <w:rPr>
            <w:szCs w:val="24"/>
          </w:rPr>
          <w:fldChar w:fldCharType="end"/>
        </w:r>
      </w:moveTo>
      <w:moveToRangeEnd w:id="73"/>
      <w:ins w:id="75" w:author="Owen Petchey" w:date="2023-07-18T10:27:00Z">
        <w:r w:rsidR="00DC782F" w:rsidRPr="00121838">
          <w:rPr>
            <w:szCs w:val="24"/>
            <w:lang w:val="it-IT"/>
            <w:rPrChange w:id="76" w:author="Francesco Polazzo" w:date="2023-07-18T15:38:00Z">
              <w:rPr>
                <w:szCs w:val="24"/>
              </w:rPr>
            </w:rPrChange>
          </w:rPr>
          <w:t>.</w:t>
        </w:r>
      </w:ins>
    </w:p>
    <w:p w14:paraId="76F1FC84" w14:textId="341A9654" w:rsidR="00FA298F" w:rsidRPr="00EB11FD" w:rsidRDefault="00FA298F">
      <w:pPr>
        <w:autoSpaceDE w:val="0"/>
        <w:autoSpaceDN w:val="0"/>
        <w:adjustRightInd w:val="0"/>
        <w:spacing w:after="0" w:line="276" w:lineRule="auto"/>
        <w:ind w:firstLine="708"/>
        <w:rPr>
          <w:rFonts w:eastAsia="Times New Roman" w:cs="Times New Roman"/>
          <w:color w:val="000000"/>
          <w:szCs w:val="24"/>
          <w:lang w:eastAsia="en-GB"/>
        </w:rPr>
        <w:pPrChange w:id="77" w:author="Owen Petchey" w:date="2023-07-18T10:25:00Z">
          <w:pPr>
            <w:autoSpaceDE w:val="0"/>
            <w:autoSpaceDN w:val="0"/>
            <w:adjustRightInd w:val="0"/>
            <w:spacing w:after="0" w:line="276" w:lineRule="auto"/>
          </w:pPr>
        </w:pPrChange>
      </w:pPr>
      <w:del w:id="78" w:author="Owen Petchey" w:date="2023-07-18T10:25:00Z">
        <w:r w:rsidRPr="00EB11FD" w:rsidDel="00AF40B3">
          <w:rPr>
            <w:szCs w:val="24"/>
          </w:rPr>
          <w:delText xml:space="preserve"> </w:delText>
        </w:r>
      </w:del>
      <w:ins w:id="79" w:author="Owen Petchey" w:date="2023-07-18T10:27:00Z">
        <w:r w:rsidR="005B16DA">
          <w:rPr>
            <w:szCs w:val="24"/>
          </w:rPr>
          <w:t>The stabilising effects of response diversity have</w:t>
        </w:r>
        <w:r w:rsidR="0026325C">
          <w:rPr>
            <w:szCs w:val="24"/>
          </w:rPr>
          <w:t xml:space="preserve"> good theoretical foundations. </w:t>
        </w:r>
      </w:ins>
      <w:del w:id="80" w:author="Owen Petchey" w:date="2023-07-18T10:28:00Z">
        <w:r w:rsidRPr="00EB11FD" w:rsidDel="001378C3">
          <w:rPr>
            <w:szCs w:val="24"/>
          </w:rPr>
          <w:delText xml:space="preserve">This idea has found theoretical as well as empirical support. </w:delText>
        </w:r>
      </w:del>
      <w:ins w:id="81" w:author="Owen Petchey" w:date="2023-07-18T10:31:00Z">
        <w:r w:rsidR="005928D7">
          <w:rPr>
            <w:szCs w:val="24"/>
          </w:rPr>
          <w:t xml:space="preserve">For example, </w:t>
        </w:r>
      </w:ins>
      <w:r w:rsidRPr="00EB11FD">
        <w:rPr>
          <w:rFonts w:eastAsia="Times New Roman" w:cs="Times New Roman"/>
          <w:color w:val="000000"/>
          <w:szCs w:val="24"/>
          <w:lang w:eastAsia="en-GB"/>
        </w:rPr>
        <w:t xml:space="preserve">Ives et al. (1999) </w:t>
      </w:r>
      <w:del w:id="82" w:author="Owen Petchey" w:date="2023-07-18T10:31:00Z">
        <w:r w:rsidRPr="00EB11FD" w:rsidDel="00E1643D">
          <w:rPr>
            <w:rFonts w:eastAsia="Times New Roman" w:cs="Times New Roman"/>
            <w:color w:val="000000"/>
            <w:szCs w:val="24"/>
            <w:lang w:eastAsia="en-GB"/>
          </w:rPr>
          <w:delText xml:space="preserve">suggested </w:delText>
        </w:r>
      </w:del>
      <w:ins w:id="83" w:author="Owen Petchey" w:date="2023-07-18T10:31:00Z">
        <w:r w:rsidR="00E1643D">
          <w:rPr>
            <w:rFonts w:eastAsia="Times New Roman" w:cs="Times New Roman"/>
            <w:color w:val="000000"/>
            <w:szCs w:val="24"/>
            <w:lang w:eastAsia="en-GB"/>
          </w:rPr>
          <w:t>showed</w:t>
        </w:r>
        <w:r w:rsidR="00E1643D" w:rsidRPr="00EB11FD">
          <w:rPr>
            <w:rFonts w:eastAsia="Times New Roman" w:cs="Times New Roman"/>
            <w:color w:val="000000"/>
            <w:szCs w:val="24"/>
            <w:lang w:eastAsia="en-GB"/>
          </w:rPr>
          <w:t xml:space="preserve"> </w:t>
        </w:r>
      </w:ins>
      <w:r w:rsidRPr="00EB11FD">
        <w:rPr>
          <w:rFonts w:eastAsia="Times New Roman" w:cs="Times New Roman"/>
          <w:color w:val="000000"/>
          <w:szCs w:val="24"/>
          <w:lang w:eastAsia="en-GB"/>
        </w:rPr>
        <w:t xml:space="preserve">that differences in how species respond to environmental </w:t>
      </w:r>
      <w:r w:rsidRPr="00EB11FD">
        <w:rPr>
          <w:rFonts w:eastAsia="Times New Roman" w:cs="Times New Roman"/>
          <w:color w:val="000000"/>
          <w:szCs w:val="24"/>
          <w:lang w:eastAsia="en-GB"/>
        </w:rPr>
        <w:lastRenderedPageBreak/>
        <w:t xml:space="preserve">change (response diversity) may determine community stability. </w:t>
      </w:r>
      <w:del w:id="84" w:author="Owen Petchey" w:date="2023-07-18T10:31:00Z">
        <w:r w:rsidRPr="00EB11FD" w:rsidDel="00E1643D">
          <w:rPr>
            <w:rFonts w:eastAsia="Times New Roman" w:cs="Times New Roman"/>
            <w:color w:val="000000"/>
            <w:szCs w:val="24"/>
            <w:lang w:eastAsia="en-GB"/>
          </w:rPr>
          <w:delText>Accordingly, u</w:delText>
        </w:r>
      </w:del>
      <w:ins w:id="85" w:author="Owen Petchey" w:date="2023-07-18T10:31:00Z">
        <w:r w:rsidR="00E1643D">
          <w:rPr>
            <w:rFonts w:eastAsia="Times New Roman" w:cs="Times New Roman"/>
            <w:color w:val="000000"/>
            <w:szCs w:val="24"/>
            <w:lang w:eastAsia="en-GB"/>
          </w:rPr>
          <w:t>U</w:t>
        </w:r>
      </w:ins>
      <w:r w:rsidRPr="00EB11FD">
        <w:rPr>
          <w:rFonts w:eastAsia="Times New Roman" w:cs="Times New Roman"/>
          <w:color w:val="000000"/>
          <w:szCs w:val="24"/>
          <w:lang w:eastAsia="en-GB"/>
        </w:rPr>
        <w:t xml:space="preserve">sing a modelling approach of randomly constructed competitive communities, Ives and Carpenter (2007) found that response diversity is the most significant driver of </w:t>
      </w:r>
      <w:r w:rsidR="005E7054">
        <w:rPr>
          <w:rFonts w:eastAsia="Times New Roman" w:cs="Times New Roman"/>
          <w:color w:val="000000"/>
          <w:szCs w:val="24"/>
          <w:lang w:eastAsia="en-GB"/>
        </w:rPr>
        <w:t xml:space="preserve">temporal </w:t>
      </w:r>
      <w:r w:rsidRPr="00EB11FD">
        <w:rPr>
          <w:rFonts w:eastAsia="Times New Roman" w:cs="Times New Roman"/>
          <w:color w:val="000000"/>
          <w:szCs w:val="24"/>
          <w:lang w:eastAsia="en-GB"/>
        </w:rPr>
        <w:t xml:space="preserve">stability, outweighing the destabilising effects of interspecific interactions. </w:t>
      </w:r>
      <w:r w:rsidR="00D7082B">
        <w:rPr>
          <w:rFonts w:eastAsia="Times New Roman" w:cs="Times New Roman"/>
          <w:color w:val="000000"/>
          <w:szCs w:val="24"/>
          <w:lang w:eastAsia="en-GB"/>
        </w:rPr>
        <w:t>These findings</w:t>
      </w:r>
      <w:r w:rsidRPr="00EB11FD">
        <w:rPr>
          <w:rFonts w:eastAsia="Times New Roman" w:cs="Times New Roman"/>
          <w:color w:val="000000"/>
          <w:szCs w:val="24"/>
          <w:lang w:eastAsia="en-GB"/>
        </w:rPr>
        <w:t xml:space="preserve"> suggest</w:t>
      </w:r>
      <w:ins w:id="86" w:author="Owen Petchey" w:date="2023-07-18T10:32:00Z">
        <w:r w:rsidR="00583D4A">
          <w:rPr>
            <w:rFonts w:eastAsia="Times New Roman" w:cs="Times New Roman"/>
            <w:color w:val="000000"/>
            <w:szCs w:val="24"/>
            <w:lang w:eastAsia="en-GB"/>
          </w:rPr>
          <w:t>ed</w:t>
        </w:r>
      </w:ins>
      <w:r w:rsidRPr="00EB11FD">
        <w:rPr>
          <w:rFonts w:eastAsia="Times New Roman" w:cs="Times New Roman"/>
          <w:color w:val="000000"/>
          <w:szCs w:val="24"/>
          <w:lang w:eastAsia="en-GB"/>
        </w:rPr>
        <w:t xml:space="preserve"> that it is not biodiversity </w:t>
      </w:r>
      <w:r w:rsidRPr="00EB11FD">
        <w:rPr>
          <w:rFonts w:eastAsia="Times New Roman" w:cs="Times New Roman"/>
          <w:i/>
          <w:iCs/>
          <w:color w:val="000000"/>
          <w:szCs w:val="24"/>
          <w:lang w:eastAsia="en-GB"/>
        </w:rPr>
        <w:t>per se</w:t>
      </w:r>
      <w:r w:rsidRPr="00EB11FD">
        <w:rPr>
          <w:rFonts w:eastAsia="Times New Roman" w:cs="Times New Roman"/>
          <w:color w:val="000000"/>
          <w:szCs w:val="24"/>
          <w:lang w:eastAsia="en-GB"/>
        </w:rPr>
        <w:t xml:space="preserve"> that enhances stability, but rather the diversity of species responses to the environment. That is, response diversity may be the ecological mechanism (although perhaps not the only one) producing the insurance effect of biodiversity </w:t>
      </w:r>
      <w:r w:rsidRPr="00EB11FD">
        <w:rPr>
          <w:rFonts w:eastAsia="Times New Roman" w:cs="Times New Roman"/>
          <w:color w:val="000000"/>
          <w:szCs w:val="24"/>
          <w:lang w:eastAsia="en-GB"/>
        </w:rPr>
        <w:fldChar w:fldCharType="begin"/>
      </w:r>
      <w:r w:rsidRPr="00EB11FD">
        <w:rPr>
          <w:rFonts w:eastAsia="Times New Roman" w:cs="Times New Roman"/>
          <w:color w:val="000000"/>
          <w:szCs w:val="24"/>
          <w:lang w:eastAsia="en-GB"/>
        </w:rPr>
        <w:instrText xml:space="preserve"> ADDIN ZOTERO_ITEM CSL_CITATION {"citationID":"9N8LWnsc","properties":{"formattedCitation":"(Yachi &amp; Loreau 1999)","plainCitation":"(Yachi &amp; Loreau 1999)","noteIndex":0},"citationItems":[{"id":565,"uris":["http://zotero.org/users/10426170/items/YEECD24N"],"itemData":{"id":565,"type":"article-journal","abstract":"Although the effect of biodiversity on ecosystem functioning has become a major focus in ecology, its significance in a fluctuating environment is still poorly understood. According to the insurance hypothesis, biodiversity insures ecosystems against declines in their functioning because many species provide greater guarantees that some will maintain functioning even if others fail. Here we examine this hypothesis theoretically. We develop a general stochastic dynamic model to assess the effects of species richness on the expected temporal mean and variance of ecosystem processes such as productivity, based on individual species' productivity responses to environmental fluctuations. Our model shows two major insurance effects of species richness on ecosystem productivity: (i) a buffering effect, i.e., a reduction in the temporal variance of productivity, and (ii) a performance- enhancing effect, i.e., an increase in the temporal mean of productivity. The strength of these insurance effects is determined by three factors: (i) the way ecosystem productivity is determined by individual species responses to environmental fluctuations, (ii) the degree of asynchronicity of these responses, and (iii) the detailed form of these responses. In particular, the greater the variance of the species responses, the lower the species richness at which the temporal mean of the ecosystem process saturates and the ecosystem becomes redundant. These results provide a strong theoretical foundation for the insurance hypothesis, which proves to be a fundamental principle for understanding the long-term effects of biodiversity on ecosystem processes.","container-title":"Proceedings of the National Academy of Sciences of the United States of America","DOI":"10.1073/pnas.96.4.1463","ISSN":"00278424","issue":"4","note":"PMID: 9990046","page":"1463-1468","title":"Biodiversity and ecosystem productivity in a fluctuating environment: The insurance hypothesis","volume":"96","author":[{"family":"Yachi","given":"Shigeo"},{"family":"Loreau","given":"Michel"}],"issued":{"date-parts":[["1999"]]}}}],"schema":"https://github.com/citation-style-language/schema/raw/master/csl-citation.json"} </w:instrText>
      </w:r>
      <w:r w:rsidRPr="00EB11FD">
        <w:rPr>
          <w:rFonts w:eastAsia="Times New Roman" w:cs="Times New Roman"/>
          <w:color w:val="000000"/>
          <w:szCs w:val="24"/>
          <w:lang w:eastAsia="en-GB"/>
        </w:rPr>
        <w:fldChar w:fldCharType="separate"/>
      </w:r>
      <w:r w:rsidRPr="00EB11FD">
        <w:rPr>
          <w:rFonts w:eastAsia="Times New Roman" w:cs="Times New Roman"/>
          <w:noProof/>
          <w:color w:val="000000"/>
          <w:szCs w:val="24"/>
          <w:lang w:eastAsia="en-GB"/>
        </w:rPr>
        <w:t>(Yachi &amp; Loreau 1999)</w:t>
      </w:r>
      <w:r w:rsidRPr="00EB11FD">
        <w:rPr>
          <w:rFonts w:eastAsia="Times New Roman" w:cs="Times New Roman"/>
          <w:color w:val="000000"/>
          <w:szCs w:val="24"/>
          <w:lang w:eastAsia="en-GB"/>
        </w:rPr>
        <w:fldChar w:fldCharType="end"/>
      </w:r>
      <w:r w:rsidRPr="00EB11FD">
        <w:rPr>
          <w:rFonts w:eastAsia="Times New Roman" w:cs="Times New Roman"/>
          <w:color w:val="000000"/>
          <w:szCs w:val="24"/>
          <w:lang w:eastAsia="en-GB"/>
        </w:rPr>
        <w:t xml:space="preserve">, and determining asynchronous population dynamics in changing environments </w:t>
      </w:r>
      <w:r w:rsidRPr="00EB11FD">
        <w:rPr>
          <w:rFonts w:eastAsia="Times New Roman" w:cs="Times New Roman"/>
          <w:color w:val="000000"/>
          <w:szCs w:val="24"/>
          <w:lang w:eastAsia="en-GB"/>
        </w:rPr>
        <w:fldChar w:fldCharType="begin"/>
      </w:r>
      <w:r w:rsidRPr="00EB11FD">
        <w:rPr>
          <w:rFonts w:eastAsia="Times New Roman" w:cs="Times New Roman"/>
          <w:color w:val="000000"/>
          <w:szCs w:val="24"/>
          <w:lang w:eastAsia="en-GB"/>
        </w:rPr>
        <w:instrText xml:space="preserve"> ADDIN ZOTERO_ITEM CSL_CITATION {"citationID":"UrlKu260","properties":{"formattedCitation":"(Downing {\\i{}et al.} 2008)","plainCitation":"(Downing et al. 2008)","noteIndex":0},"citationItems":[{"id":1653,"uris":["http://zotero.org/users/10426170/items/CTYEVTKI"],"itemData":{"id":1653,"type":"article-journal","abstract":"The temporal stability of aggregate community and ecosystem properties is influenced by the variability of component populations, the interactions among populations, and the influence of environmental fluctuations on populations. Environmental fluctuations that enhance population variability are generally expected to destabilize community and ecosystem properties, but this will depend on the degree to which populations are synchronized in their dynamics. Here we use seminatural experimental ponds to show that reduced synchrony among zooplankton taxa increases the temporal stability of zooplankton density, abundance, and ecosystem productivity in fluctuating environments. However, asynchrony only occurs at long timescales (</w:instrText>
      </w:r>
      <w:r w:rsidRPr="00EB11FD">
        <w:rPr>
          <w:rFonts w:ascii="Cambria Math" w:eastAsia="Times New Roman" w:hAnsi="Cambria Math" w:cs="Cambria Math"/>
          <w:color w:val="000000"/>
          <w:szCs w:val="24"/>
          <w:lang w:eastAsia="en-GB"/>
        </w:rPr>
        <w:instrText>∼</w:instrText>
      </w:r>
      <w:r w:rsidRPr="00EB11FD">
        <w:rPr>
          <w:rFonts w:eastAsia="Times New Roman" w:cs="Times New Roman"/>
          <w:color w:val="000000"/>
          <w:szCs w:val="24"/>
          <w:lang w:eastAsia="en-GB"/>
        </w:rPr>
        <w:instrText>80-day periods) and under recurring environmental perturbations. At shorter timescales (</w:instrText>
      </w:r>
      <w:r w:rsidRPr="00EB11FD">
        <w:rPr>
          <w:rFonts w:ascii="Cambria Math" w:eastAsia="Times New Roman" w:hAnsi="Cambria Math" w:cs="Cambria Math"/>
          <w:color w:val="000000"/>
          <w:szCs w:val="24"/>
          <w:lang w:eastAsia="en-GB"/>
        </w:rPr>
        <w:instrText>∼</w:instrText>
      </w:r>
      <w:r w:rsidRPr="00EB11FD">
        <w:rPr>
          <w:rFonts w:eastAsia="Times New Roman" w:cs="Times New Roman"/>
          <w:color w:val="000000"/>
          <w:szCs w:val="24"/>
          <w:lang w:eastAsia="en-GB"/>
        </w:rPr>
        <w:instrText xml:space="preserve">10-day periods) and in constant environments, synchronous dynamics dominate. Our findings support recent theory indicating that compensatory dynamics can stabilize communities and ecosystems. They further indicate that environmental fluctuations can enhance the likelihood of long-period asynchrony and thus stabilize community and ecosystem properties despite their short term destabilizing effects.","container-title":"Ecology","DOI":"10.1890/07-1652.1","ISSN":"1939-9170","issue":"11","language":"en","note":"_eprint: https://onlinelibrary.wiley.com/doi/pdf/10.1890/07-1652.1","page":"3204-3214","source":"Wiley Online Library","title":"Environmental Fluctuations Induce Scale-Dependent Compensation and Increase Stability in Plankton Ecosystems","volume":"89","author":[{"family":"Downing","given":"Amy L."},{"family":"Brown","given":"Bryan L."},{"family":"Perrin","given":"Elizabeth M."},{"family":"Keitt","given":"Timothy H."},{"family":"Leibold","given":"Mathew A."}],"issued":{"date-parts":[["2008"]]}}}],"schema":"https://github.com/citation-style-language/schema/raw/master/csl-citation.json"} </w:instrText>
      </w:r>
      <w:r w:rsidRPr="00EB11FD">
        <w:rPr>
          <w:rFonts w:eastAsia="Times New Roman" w:cs="Times New Roman"/>
          <w:color w:val="000000"/>
          <w:szCs w:val="24"/>
          <w:lang w:eastAsia="en-GB"/>
        </w:rPr>
        <w:fldChar w:fldCharType="separate"/>
      </w:r>
      <w:r w:rsidRPr="00EB11FD">
        <w:rPr>
          <w:rFonts w:cs="Times New Roman"/>
          <w:color w:val="000000"/>
          <w:szCs w:val="24"/>
        </w:rPr>
        <w:t xml:space="preserve">(Downing </w:t>
      </w:r>
      <w:r w:rsidRPr="00EB11FD">
        <w:rPr>
          <w:rFonts w:cs="Times New Roman"/>
          <w:i/>
          <w:iCs/>
          <w:color w:val="000000"/>
          <w:szCs w:val="24"/>
        </w:rPr>
        <w:t>et al.</w:t>
      </w:r>
      <w:r w:rsidRPr="00EB11FD">
        <w:rPr>
          <w:rFonts w:cs="Times New Roman"/>
          <w:color w:val="000000"/>
          <w:szCs w:val="24"/>
        </w:rPr>
        <w:t xml:space="preserve"> 2008)</w:t>
      </w:r>
      <w:r w:rsidRPr="00EB11FD">
        <w:rPr>
          <w:rFonts w:eastAsia="Times New Roman" w:cs="Times New Roman"/>
          <w:color w:val="000000"/>
          <w:szCs w:val="24"/>
          <w:lang w:eastAsia="en-GB"/>
        </w:rPr>
        <w:fldChar w:fldCharType="end"/>
      </w:r>
      <w:r w:rsidRPr="00EB11FD">
        <w:rPr>
          <w:rFonts w:eastAsia="Times New Roman" w:cs="Times New Roman"/>
          <w:color w:val="000000"/>
          <w:szCs w:val="24"/>
          <w:lang w:eastAsia="en-GB"/>
        </w:rPr>
        <w:t>.  </w:t>
      </w:r>
    </w:p>
    <w:p w14:paraId="11748284" w14:textId="6F32CB7B" w:rsidR="0074719A" w:rsidRPr="00EB11FD" w:rsidRDefault="00217F7E" w:rsidP="00A910CF">
      <w:pPr>
        <w:autoSpaceDE w:val="0"/>
        <w:autoSpaceDN w:val="0"/>
        <w:adjustRightInd w:val="0"/>
        <w:spacing w:after="0" w:line="276" w:lineRule="auto"/>
        <w:rPr>
          <w:rFonts w:eastAsia="Times New Roman" w:cs="Times New Roman"/>
          <w:color w:val="000000"/>
          <w:szCs w:val="24"/>
          <w:lang w:eastAsia="en-GB"/>
        </w:rPr>
      </w:pPr>
      <w:r w:rsidRPr="00EB11FD">
        <w:rPr>
          <w:rFonts w:eastAsia="Times New Roman" w:cs="Times New Roman"/>
          <w:color w:val="000000"/>
          <w:szCs w:val="24"/>
          <w:lang w:eastAsia="en-GB"/>
        </w:rPr>
        <w:tab/>
      </w:r>
      <w:commentRangeStart w:id="87"/>
      <w:r w:rsidRPr="00EB11FD">
        <w:rPr>
          <w:rFonts w:eastAsia="Times New Roman" w:cs="Times New Roman"/>
          <w:color w:val="000000"/>
          <w:szCs w:val="24"/>
          <w:lang w:eastAsia="en-GB"/>
        </w:rPr>
        <w:t xml:space="preserve">Despite </w:t>
      </w:r>
      <w:r w:rsidR="00E630CE" w:rsidRPr="00EB11FD">
        <w:rPr>
          <w:rFonts w:eastAsia="Times New Roman" w:cs="Times New Roman"/>
          <w:color w:val="000000"/>
          <w:szCs w:val="24"/>
          <w:lang w:eastAsia="en-GB"/>
        </w:rPr>
        <w:t>its</w:t>
      </w:r>
      <w:r w:rsidRPr="00EB11FD">
        <w:rPr>
          <w:rFonts w:eastAsia="Times New Roman" w:cs="Times New Roman"/>
          <w:color w:val="000000"/>
          <w:szCs w:val="24"/>
          <w:lang w:eastAsia="en-GB"/>
        </w:rPr>
        <w:t xml:space="preserve"> intuitive relevance as driver of temporal stability, </w:t>
      </w:r>
      <w:r w:rsidR="001A110A" w:rsidRPr="00EB11FD">
        <w:rPr>
          <w:rFonts w:eastAsia="Times New Roman" w:cs="Times New Roman"/>
          <w:color w:val="000000"/>
          <w:szCs w:val="24"/>
          <w:lang w:eastAsia="en-GB"/>
        </w:rPr>
        <w:t xml:space="preserve">evidence classifying </w:t>
      </w:r>
      <w:r w:rsidR="00CA15C3" w:rsidRPr="00EB11FD">
        <w:rPr>
          <w:rFonts w:eastAsia="Times New Roman" w:cs="Times New Roman"/>
          <w:color w:val="000000"/>
          <w:szCs w:val="24"/>
          <w:lang w:eastAsia="en-GB"/>
        </w:rPr>
        <w:t xml:space="preserve">response diversity </w:t>
      </w:r>
      <w:r w:rsidR="0000334C" w:rsidRPr="00EB11FD">
        <w:rPr>
          <w:rFonts w:eastAsia="Times New Roman" w:cs="Times New Roman"/>
          <w:color w:val="000000"/>
          <w:szCs w:val="24"/>
          <w:lang w:eastAsia="en-GB"/>
        </w:rPr>
        <w:t>as fundamental mechanism</w:t>
      </w:r>
      <w:r w:rsidR="001A110A" w:rsidRPr="00EB11FD">
        <w:rPr>
          <w:rFonts w:eastAsia="Times New Roman" w:cs="Times New Roman"/>
          <w:color w:val="000000"/>
          <w:szCs w:val="24"/>
          <w:lang w:eastAsia="en-GB"/>
        </w:rPr>
        <w:t xml:space="preserve"> dampening </w:t>
      </w:r>
      <w:r w:rsidR="001E7640" w:rsidRPr="00EB11FD">
        <w:rPr>
          <w:rFonts w:eastAsia="Times New Roman" w:cs="Times New Roman"/>
          <w:color w:val="000000"/>
          <w:szCs w:val="24"/>
          <w:lang w:eastAsia="en-GB"/>
        </w:rPr>
        <w:t xml:space="preserve">temporal variability in communities is </w:t>
      </w:r>
      <w:r w:rsidR="005F4FFD" w:rsidRPr="00EB11FD">
        <w:rPr>
          <w:rFonts w:eastAsia="Times New Roman" w:cs="Times New Roman"/>
          <w:color w:val="000000"/>
          <w:szCs w:val="24"/>
          <w:lang w:eastAsia="en-GB"/>
        </w:rPr>
        <w:t xml:space="preserve">currently </w:t>
      </w:r>
      <w:r w:rsidR="001E7640" w:rsidRPr="00EB11FD">
        <w:rPr>
          <w:rFonts w:eastAsia="Times New Roman" w:cs="Times New Roman"/>
          <w:color w:val="000000"/>
          <w:szCs w:val="24"/>
          <w:lang w:eastAsia="en-GB"/>
        </w:rPr>
        <w:t>lacking, as</w:t>
      </w:r>
      <w:r w:rsidR="0000334C" w:rsidRPr="00EB11FD">
        <w:rPr>
          <w:rFonts w:eastAsia="Times New Roman" w:cs="Times New Roman"/>
          <w:color w:val="000000"/>
          <w:szCs w:val="24"/>
          <w:lang w:eastAsia="en-GB"/>
        </w:rPr>
        <w:t xml:space="preserve"> </w:t>
      </w:r>
      <w:r w:rsidRPr="00EB11FD">
        <w:rPr>
          <w:rFonts w:eastAsia="Times New Roman" w:cs="Times New Roman"/>
          <w:color w:val="000000"/>
          <w:szCs w:val="24"/>
          <w:lang w:eastAsia="en-GB"/>
        </w:rPr>
        <w:t xml:space="preserve">there has been no systematic attempt to </w:t>
      </w:r>
      <w:r w:rsidR="00CA15C3" w:rsidRPr="00EB11FD">
        <w:rPr>
          <w:rFonts w:eastAsia="Times New Roman" w:cs="Times New Roman"/>
          <w:color w:val="000000"/>
          <w:szCs w:val="24"/>
          <w:lang w:eastAsia="en-GB"/>
        </w:rPr>
        <w:t xml:space="preserve">quantify </w:t>
      </w:r>
      <w:r w:rsidR="00E630CE" w:rsidRPr="00EB11FD">
        <w:rPr>
          <w:rFonts w:eastAsia="Times New Roman" w:cs="Times New Roman"/>
          <w:color w:val="000000"/>
          <w:szCs w:val="24"/>
          <w:lang w:eastAsia="en-GB"/>
        </w:rPr>
        <w:t xml:space="preserve">its role in this context. </w:t>
      </w:r>
      <w:commentRangeEnd w:id="87"/>
      <w:r w:rsidR="00A932F6">
        <w:rPr>
          <w:rStyle w:val="CommentReference"/>
        </w:rPr>
        <w:commentReference w:id="87"/>
      </w:r>
    </w:p>
    <w:p w14:paraId="5D32BAA0" w14:textId="3EA9AB6D" w:rsidR="00DE4832" w:rsidRPr="00EB11FD" w:rsidRDefault="00E630CE" w:rsidP="00A910CF">
      <w:pPr>
        <w:keepNext/>
        <w:shd w:val="clear" w:color="auto" w:fill="FFFFFF" w:themeFill="background1"/>
        <w:spacing w:after="0" w:line="276" w:lineRule="auto"/>
        <w:ind w:firstLine="720"/>
        <w:rPr>
          <w:rFonts w:eastAsia="Times New Roman" w:cs="Times New Roman"/>
          <w:color w:val="000000"/>
          <w:szCs w:val="24"/>
          <w:lang w:eastAsia="en-GB"/>
        </w:rPr>
      </w:pPr>
      <w:commentRangeStart w:id="88"/>
      <w:commentRangeStart w:id="89"/>
      <w:r w:rsidRPr="00EB11FD">
        <w:rPr>
          <w:rFonts w:eastAsia="Times New Roman" w:cs="Times New Roman"/>
          <w:color w:val="000000"/>
          <w:szCs w:val="24"/>
          <w:lang w:eastAsia="en-GB"/>
        </w:rPr>
        <w:t xml:space="preserve">The lack of </w:t>
      </w:r>
      <w:r w:rsidR="00801F34" w:rsidRPr="00EB11FD">
        <w:rPr>
          <w:rFonts w:eastAsia="Times New Roman" w:cs="Times New Roman"/>
          <w:color w:val="000000"/>
          <w:szCs w:val="24"/>
          <w:lang w:eastAsia="en-GB"/>
        </w:rPr>
        <w:t>extensive</w:t>
      </w:r>
      <w:r w:rsidRPr="00EB11FD">
        <w:rPr>
          <w:rFonts w:eastAsia="Times New Roman" w:cs="Times New Roman"/>
          <w:color w:val="000000"/>
          <w:szCs w:val="24"/>
          <w:lang w:eastAsia="en-GB"/>
        </w:rPr>
        <w:t xml:space="preserve"> investigation</w:t>
      </w:r>
      <w:r w:rsidR="00230351" w:rsidRPr="00EB11FD">
        <w:rPr>
          <w:rFonts w:eastAsia="Times New Roman" w:cs="Times New Roman"/>
          <w:color w:val="000000"/>
          <w:szCs w:val="24"/>
          <w:lang w:eastAsia="en-GB"/>
        </w:rPr>
        <w:t>s</w:t>
      </w:r>
      <w:r w:rsidRPr="00EB11FD">
        <w:rPr>
          <w:rFonts w:eastAsia="Times New Roman" w:cs="Times New Roman"/>
          <w:color w:val="000000"/>
          <w:szCs w:val="24"/>
          <w:lang w:eastAsia="en-GB"/>
        </w:rPr>
        <w:t xml:space="preserve"> on whether response diversity is the main driver of temporal variability of aggregate community properties mainly relates to the absence of a standardised and consistent way</w:t>
      </w:r>
      <w:r w:rsidR="00230351" w:rsidRPr="00EB11FD">
        <w:rPr>
          <w:rFonts w:eastAsia="Times New Roman" w:cs="Times New Roman"/>
          <w:color w:val="000000"/>
          <w:szCs w:val="24"/>
          <w:lang w:eastAsia="en-GB"/>
        </w:rPr>
        <w:t>s</w:t>
      </w:r>
      <w:r w:rsidRPr="00EB11FD">
        <w:rPr>
          <w:rFonts w:eastAsia="Times New Roman" w:cs="Times New Roman"/>
          <w:color w:val="000000"/>
          <w:szCs w:val="24"/>
          <w:lang w:eastAsia="en-GB"/>
        </w:rPr>
        <w:t xml:space="preserve"> </w:t>
      </w:r>
      <w:r w:rsidR="00230351" w:rsidRPr="00EB11FD">
        <w:rPr>
          <w:rFonts w:eastAsia="Times New Roman" w:cs="Times New Roman"/>
          <w:color w:val="000000"/>
          <w:szCs w:val="24"/>
          <w:lang w:eastAsia="en-GB"/>
        </w:rPr>
        <w:t>to</w:t>
      </w:r>
      <w:r w:rsidRPr="00EB11FD">
        <w:rPr>
          <w:rFonts w:eastAsia="Times New Roman" w:cs="Times New Roman"/>
          <w:color w:val="000000"/>
          <w:szCs w:val="24"/>
          <w:lang w:eastAsia="en-GB"/>
        </w:rPr>
        <w:t xml:space="preserve"> </w:t>
      </w:r>
      <w:r w:rsidR="00230351" w:rsidRPr="00EB11FD">
        <w:rPr>
          <w:rFonts w:eastAsia="Times New Roman" w:cs="Times New Roman"/>
          <w:color w:val="000000"/>
          <w:szCs w:val="24"/>
          <w:lang w:eastAsia="en-GB"/>
        </w:rPr>
        <w:t>quantify</w:t>
      </w:r>
      <w:r w:rsidRPr="00EB11FD">
        <w:rPr>
          <w:rFonts w:eastAsia="Times New Roman" w:cs="Times New Roman"/>
          <w:color w:val="000000"/>
          <w:szCs w:val="24"/>
          <w:lang w:eastAsia="en-GB"/>
        </w:rPr>
        <w:t xml:space="preserve"> response diversity. </w:t>
      </w:r>
      <w:commentRangeEnd w:id="88"/>
      <w:r w:rsidR="00A932F6">
        <w:rPr>
          <w:rStyle w:val="CommentReference"/>
        </w:rPr>
        <w:commentReference w:id="88"/>
      </w:r>
      <w:commentRangeEnd w:id="89"/>
      <w:r w:rsidR="004B0EDF">
        <w:rPr>
          <w:rStyle w:val="CommentReference"/>
        </w:rPr>
        <w:commentReference w:id="89"/>
      </w:r>
      <w:r w:rsidRPr="00EB11FD">
        <w:rPr>
          <w:rFonts w:eastAsia="Times New Roman" w:cs="Times New Roman"/>
          <w:color w:val="000000"/>
          <w:szCs w:val="24"/>
          <w:lang w:eastAsia="en-GB"/>
        </w:rPr>
        <w:t xml:space="preserve">The </w:t>
      </w:r>
      <w:r w:rsidR="00D26D25" w:rsidRPr="00EB11FD">
        <w:rPr>
          <w:rFonts w:eastAsia="Times New Roman" w:cs="Times New Roman"/>
          <w:color w:val="000000"/>
          <w:szCs w:val="24"/>
          <w:lang w:eastAsia="en-GB"/>
        </w:rPr>
        <w:t>limited</w:t>
      </w:r>
      <w:r w:rsidRPr="00EB11FD">
        <w:rPr>
          <w:rFonts w:eastAsia="Times New Roman" w:cs="Times New Roman"/>
          <w:color w:val="000000"/>
          <w:szCs w:val="24"/>
          <w:lang w:eastAsia="en-GB"/>
        </w:rPr>
        <w:t xml:space="preserve"> studies that have measured response diversity have done so in different ways </w:t>
      </w:r>
      <w:r w:rsidRPr="00EB11FD">
        <w:rPr>
          <w:rFonts w:eastAsia="Times New Roman" w:cs="Times New Roman"/>
          <w:color w:val="000000"/>
          <w:szCs w:val="24"/>
          <w:lang w:eastAsia="en-GB"/>
        </w:rPr>
        <w:fldChar w:fldCharType="begin"/>
      </w:r>
      <w:r w:rsidR="007034E5">
        <w:rPr>
          <w:rFonts w:eastAsia="Times New Roman" w:cs="Times New Roman"/>
          <w:color w:val="000000"/>
          <w:szCs w:val="24"/>
          <w:lang w:eastAsia="en-GB"/>
        </w:rPr>
        <w:instrText xml:space="preserve"> ADDIN ZOTERO_ITEM CSL_CITATION {"citationID":"RLoVXrcw","properties":{"formattedCitation":"(Ross {\\i{}et al.} n.d.)","plainCitation":"(Ross et al. n.d.)","dontUpdate":true,"noteIndex":0},"citationItems":[{"id":"q7yuC0cJ/FlnlcMlV","uris":["http://zotero.org/users/10426170/items/YPX5XLTS"],"itemData":{"id":1851,"type":"article-journal","abstract":"The insurance effect of biodiversity—that diversity stabilises aggregate ecosystem properties—is mechanistically underlain by inter- and intraspecific trait variation in organismal responses to the environment. This variation, termed response diversity, is therefore a potentially critical determinant of ecological stability. However, response diversity has yet to be widely quantified, possibly due to difficulties in its measurement. Even when it has been measured, approaches have varied. Here, we review methods for measuring response diversity and from them distil a methodological framework for quantifying response diversity from experimental and/or observational data, which can be practically applied in laboratory and field settings across a range of taxa. Previous empirical studies on response diversity most commonly invoke response traits as proxies aimed at capturing species' ecological responses to the environment. Our approach, which is based on environment-dependent ecological responses to any biotic or abiotic environmental variable, is conceptually simple and robust to any form of environmental response, including nonlinear responses. Given its derivation from empirical data on species' ecological responses, this approach should more directly reflect response diversity than the trait-based approach dominant in the literature. By capturing even subtle inter- or intraspecific variation in environmental responses, and environment dependencies in response diversity, we hope this framework will motivate tests of the diversity–stability relationship from a new perspective, and provide an approach for mapping, monitoring and conserving this critical dimension of biodiversity.","container-title":"Methods in Ecology and Evolution","DOI":"10.1111/2041-210X.14087","ISSN":"2041-210X","issue":"n/a","language":"en","note":"_eprint: https://onlinelibrary.wiley.com/doi/pdf/10.1111/2041-210X.14087","source":"Wiley Online Library","title":"How to measure response diversity","URL":"https://onlinelibrary.wiley.com/doi/abs/10.1111/2041-210X.14087","volume":"n/a","author":[{"family":"Ross","given":"Samuel R. P.-J."},{"family":"Petchey","given":"Owen L."},{"family":"Sasaki","given":"Takehiro"},{"family":"Armitage","given":"David W."}],"accessed":{"date-parts":[["2023",3,23]]}}}],"schema":"https://github.com/citation-style-language/schema/raw/master/csl-citation.json"} </w:instrText>
      </w:r>
      <w:r w:rsidRPr="00EB11FD">
        <w:rPr>
          <w:rFonts w:eastAsia="Times New Roman" w:cs="Times New Roman"/>
          <w:color w:val="000000"/>
          <w:szCs w:val="24"/>
          <w:lang w:eastAsia="en-GB"/>
        </w:rPr>
        <w:fldChar w:fldCharType="separate"/>
      </w:r>
      <w:r w:rsidRPr="00EB11FD">
        <w:rPr>
          <w:rFonts w:cs="Times New Roman"/>
          <w:color w:val="000000"/>
          <w:szCs w:val="24"/>
        </w:rPr>
        <w:t xml:space="preserve">(Ross </w:t>
      </w:r>
      <w:r w:rsidRPr="00EB11FD">
        <w:rPr>
          <w:rFonts w:cs="Times New Roman"/>
          <w:i/>
          <w:iCs/>
          <w:color w:val="000000"/>
          <w:szCs w:val="24"/>
        </w:rPr>
        <w:t>et al.</w:t>
      </w:r>
      <w:r w:rsidRPr="00EB11FD">
        <w:rPr>
          <w:rFonts w:cs="Times New Roman"/>
          <w:color w:val="000000"/>
          <w:szCs w:val="24"/>
        </w:rPr>
        <w:t xml:space="preserve"> 2023)</w:t>
      </w:r>
      <w:r w:rsidRPr="00EB11FD">
        <w:rPr>
          <w:rFonts w:eastAsia="Times New Roman" w:cs="Times New Roman"/>
          <w:color w:val="000000"/>
          <w:szCs w:val="24"/>
          <w:lang w:eastAsia="en-GB"/>
        </w:rPr>
        <w:fldChar w:fldCharType="end"/>
      </w:r>
      <w:r w:rsidRPr="00EB11FD">
        <w:rPr>
          <w:rFonts w:eastAsia="Times New Roman" w:cs="Times New Roman"/>
          <w:color w:val="000000"/>
          <w:szCs w:val="24"/>
          <w:lang w:eastAsia="en-GB"/>
        </w:rPr>
        <w:t xml:space="preserve">. </w:t>
      </w:r>
      <w:r w:rsidR="00D26D25" w:rsidRPr="00EB11FD">
        <w:rPr>
          <w:rFonts w:eastAsia="Times New Roman" w:cs="Times New Roman"/>
          <w:color w:val="000000"/>
          <w:szCs w:val="24"/>
          <w:lang w:eastAsia="en-GB"/>
        </w:rPr>
        <w:t xml:space="preserve">For example </w:t>
      </w:r>
      <w:r w:rsidRPr="00EB11FD">
        <w:rPr>
          <w:rFonts w:eastAsia="Times New Roman" w:cs="Times New Roman"/>
          <w:color w:val="000000"/>
          <w:szCs w:val="24"/>
          <w:lang w:eastAsia="en-GB"/>
        </w:rPr>
        <w:t xml:space="preserve">(i) using low-level functional traits that forecast some feature of species response to the environment, such as clutch size or specific leaf area </w:t>
      </w:r>
      <w:r w:rsidRPr="00EB11FD">
        <w:rPr>
          <w:rFonts w:eastAsia="Times New Roman" w:cs="Times New Roman"/>
          <w:color w:val="000000"/>
          <w:szCs w:val="24"/>
          <w:lang w:eastAsia="en-GB"/>
        </w:rPr>
        <w:fldChar w:fldCharType="begin"/>
      </w:r>
      <w:r w:rsidR="007034E5">
        <w:rPr>
          <w:rFonts w:eastAsia="Times New Roman" w:cs="Times New Roman"/>
          <w:color w:val="000000"/>
          <w:szCs w:val="24"/>
          <w:lang w:eastAsia="en-GB"/>
        </w:rPr>
        <w:instrText xml:space="preserve"> ADDIN ZOTERO_ITEM CSL_CITATION {"citationID":"vlr3cFAe","properties":{"formattedCitation":"(Sasaki {\\i{}et al.} 2019)","plainCitation":"(Sasaki et al. 2019)","noteIndex":0},"citationItems":[{"id":"q7yuC0cJ/SgPwj37P","uris":["http://zotero.org/users/10426170/items/K2VDXQFG"],"itemData":{"id":"jYYtmFzd/vOHCl1D0","type":"article-journal","abstract":"A growing body of empirical evidence has suggested that biodiversity affects the simultaneous performance of multiple ecosystem functions (i.e. ecosystem multifunctionality). Given increasing environmental variability and uncertainty under global change, an emerging question is how biodiversity influences the stability of multiple functions (i.e. multifunctional stability). We currently know little, however, about the determinants and mechanisms of multifunctional stability, which is of practical importance for ensuring the sustainable provision of multiple functions. Here, we examined mechanisms contributing to stability (quantified as the ratio of the mean to the standard deviation) of multiple functions related to ecosystem productivity and carbon sequestration, including plant above-ground and below-ground productivity, litter production, gross primary productivity and ecosystem respiration, in a large grassland biodiversity experiment in Inner Mongolia. We found that community-wide species asynchrony was a strong driver to stabilize multiple functions. Community-wide asynchrony mediated the positive effects of species richness and response diversity (describing how species with similar effects on ecosystem function respond differently to environmental change) on multifunctional stability. However, species richness had a negative direct effect on multifunctional stability because, although it increased the averaged temporal mean of multiple functions, it strongly increased the averaged temporal standard deviation of multiple functions. The overall effects of species richness on multifunctional stability were thus negative, whereas those of response diversity were positive. Synthesis. The studied ecosystem functions related to ecosystem productivity and carbon sequestration are important in natural grasslands across the world. We conclude that species asynchrony and response diversity, rather than species richness, are key to the ecosystem multifunctional stability. The loss of response diversity and compensatory mechanisms would likely reduce the long-term sustainability of grasslands in the face of global change.","container-title":"Journal of Ecology","DOI":"10.1111/1365-2745.13151","ISSN":"13652745","issue":"4","page":"1862-1875","title":"Species asynchrony and response diversity determine multifunctional stability of natural grasslands","volume":"107","author":[{"family":"Sasaki","given":"Takehiro"},{"family":"Lu","given":"Xiaoming"},{"family":"Hirota","given":"Mitsuru"},{"family":"Bai","given":"Yongfei"}],"issued":{"date-parts":[["2019"]]}}}],"schema":"https://github.com/citation-style-language/schema/raw/master/csl-citation.json"} </w:instrText>
      </w:r>
      <w:r w:rsidRPr="00EB11FD">
        <w:rPr>
          <w:rFonts w:eastAsia="Times New Roman" w:cs="Times New Roman"/>
          <w:color w:val="000000"/>
          <w:szCs w:val="24"/>
          <w:lang w:eastAsia="en-GB"/>
        </w:rPr>
        <w:fldChar w:fldCharType="separate"/>
      </w:r>
      <w:r w:rsidRPr="00EB11FD">
        <w:rPr>
          <w:rFonts w:cs="Times New Roman"/>
          <w:color w:val="000000"/>
          <w:szCs w:val="24"/>
        </w:rPr>
        <w:t xml:space="preserve">(Sasaki </w:t>
      </w:r>
      <w:r w:rsidRPr="00EB11FD">
        <w:rPr>
          <w:rFonts w:cs="Times New Roman"/>
          <w:i/>
          <w:iCs/>
          <w:color w:val="000000"/>
          <w:szCs w:val="24"/>
        </w:rPr>
        <w:t>et al.</w:t>
      </w:r>
      <w:r w:rsidRPr="00EB11FD">
        <w:rPr>
          <w:rFonts w:cs="Times New Roman"/>
          <w:color w:val="000000"/>
          <w:szCs w:val="24"/>
        </w:rPr>
        <w:t xml:space="preserve"> 2019)</w:t>
      </w:r>
      <w:r w:rsidRPr="00EB11FD">
        <w:rPr>
          <w:rFonts w:eastAsia="Times New Roman" w:cs="Times New Roman"/>
          <w:color w:val="000000"/>
          <w:szCs w:val="24"/>
          <w:lang w:eastAsia="en-GB"/>
        </w:rPr>
        <w:fldChar w:fldCharType="end"/>
      </w:r>
      <w:r w:rsidRPr="00EB11FD">
        <w:rPr>
          <w:rFonts w:eastAsia="Times New Roman" w:cs="Times New Roman"/>
          <w:color w:val="000000"/>
          <w:szCs w:val="24"/>
          <w:lang w:eastAsia="en-GB"/>
        </w:rPr>
        <w:t xml:space="preserve">. </w:t>
      </w:r>
      <w:r w:rsidR="00D26D25" w:rsidRPr="00EB11FD">
        <w:rPr>
          <w:rFonts w:eastAsia="Times New Roman" w:cs="Times New Roman"/>
          <w:color w:val="000000"/>
          <w:szCs w:val="24"/>
          <w:lang w:eastAsia="en-GB"/>
        </w:rPr>
        <w:t xml:space="preserve">Or </w:t>
      </w:r>
      <w:r w:rsidRPr="00EB11FD">
        <w:rPr>
          <w:rFonts w:eastAsia="Times New Roman" w:cs="Times New Roman"/>
          <w:color w:val="000000"/>
          <w:szCs w:val="24"/>
          <w:lang w:eastAsia="en-GB"/>
        </w:rPr>
        <w:t xml:space="preserve">(ii) by measuring species-specific interaction between environment and abundance in a community context, where if species show different abundance – environment relationship, they have response diversity </w:t>
      </w:r>
      <w:r w:rsidRPr="00EB11FD">
        <w:rPr>
          <w:rFonts w:eastAsia="Times New Roman" w:cs="Times New Roman"/>
          <w:color w:val="000000"/>
          <w:szCs w:val="24"/>
          <w:lang w:eastAsia="en-GB"/>
        </w:rPr>
        <w:fldChar w:fldCharType="begin"/>
      </w:r>
      <w:r w:rsidRPr="00EB11FD">
        <w:rPr>
          <w:rFonts w:eastAsia="Times New Roman" w:cs="Times New Roman"/>
          <w:color w:val="000000"/>
          <w:szCs w:val="24"/>
          <w:lang w:eastAsia="en-GB"/>
        </w:rPr>
        <w:instrText xml:space="preserve"> ADDIN ZOTERO_ITEM CSL_CITATION {"citationID":"1cKRZAQ3","properties":{"formattedCitation":"(Winfree &amp; Kremen 2008)","plainCitation":"(Winfree &amp; Kremen 2008)","noteIndex":0},"citationItems":[{"id":1942,"uris":["http://zotero.org/users/10426170/items/MMVYYZAW"],"itemData":{"id":1942,"type":"article-journal","abstract":"Biological diversity could enhance ecosystem service provision by increasing the mean level of services provided, and/or by providing more consistent (stable) services over space and time. Ecological theory predicts that when an ecosystem service is provided by many species, it will be stabilized against disturbance by a variety of ‘stabilizing mechanisms.’ However, few studies have investigated whether stabilizing mechanisms occur in real landscapes affected by human disturbance. We used two datasets on crop pollination by wild native bees to screen for and differentiate among three stabilizing mechanisms: density compensation (negative co-variance among species' abundances); response diversity (differential response to environmental variables among species); and cross-scale resilience (response to the same environmental variable at different scales by different species). In both datasets, we found response diversity and cross-scale resilience, but not density compensation. We conclude that stabilizing mechanisms may contribute to the stability of pollination services in our study areas, emphasizing the insurance value of seemingly ‘redundant’ species. Furthermore, the absence of density compensation that we found at the landscape scale contrasts with findings of previous small-scale experimental and modelling work, suggesting that we should not assume that density compensation will stabilize ecosystem services in real landscapes.","container-title":"Proceedings of the Royal Society B: Biological Sciences","DOI":"10.1098/rspb.2008.0709","issue":"1655","note":"publisher: Royal Society","page":"229-237","source":"royalsocietypublishing.org (Atypon)","title":"Are ecosystem services stabilized by differences among species? A test using crop pollination","title-short":"Are ecosystem services stabilized by differences among species?","volume":"276","author":[{"family":"Winfree","given":"Rachael"},{"family":"Kremen","given":"Claire"}],"issued":{"date-parts":[["2008",9,16]]}}}],"schema":"https://github.com/citation-style-language/schema/raw/master/csl-citation.json"} </w:instrText>
      </w:r>
      <w:r w:rsidRPr="00EB11FD">
        <w:rPr>
          <w:rFonts w:eastAsia="Times New Roman" w:cs="Times New Roman"/>
          <w:color w:val="000000"/>
          <w:szCs w:val="24"/>
          <w:lang w:eastAsia="en-GB"/>
        </w:rPr>
        <w:fldChar w:fldCharType="separate"/>
      </w:r>
      <w:r w:rsidRPr="00EB11FD">
        <w:rPr>
          <w:rFonts w:eastAsia="Times New Roman" w:cs="Times New Roman"/>
          <w:noProof/>
          <w:color w:val="000000"/>
          <w:szCs w:val="24"/>
          <w:lang w:eastAsia="en-GB"/>
        </w:rPr>
        <w:t>(Winfree &amp; Kremen 2008)</w:t>
      </w:r>
      <w:r w:rsidRPr="00EB11FD">
        <w:rPr>
          <w:rFonts w:eastAsia="Times New Roman" w:cs="Times New Roman"/>
          <w:color w:val="000000"/>
          <w:szCs w:val="24"/>
          <w:lang w:eastAsia="en-GB"/>
        </w:rPr>
        <w:fldChar w:fldCharType="end"/>
      </w:r>
      <w:r w:rsidRPr="00EB11FD">
        <w:rPr>
          <w:rFonts w:eastAsia="Times New Roman" w:cs="Times New Roman"/>
          <w:color w:val="000000"/>
          <w:szCs w:val="24"/>
          <w:lang w:eastAsia="en-GB"/>
        </w:rPr>
        <w:t>.</w:t>
      </w:r>
      <w:r w:rsidR="00D26D25" w:rsidRPr="00EB11FD">
        <w:rPr>
          <w:rFonts w:eastAsia="Times New Roman" w:cs="Times New Roman"/>
          <w:color w:val="000000"/>
          <w:szCs w:val="24"/>
          <w:lang w:eastAsia="en-GB"/>
        </w:rPr>
        <w:t xml:space="preserve"> </w:t>
      </w:r>
      <w:r w:rsidR="00DE4832" w:rsidRPr="00EB11FD">
        <w:rPr>
          <w:rFonts w:eastAsia="Times New Roman" w:cs="Times New Roman"/>
          <w:color w:val="000000"/>
          <w:szCs w:val="24"/>
          <w:lang w:eastAsia="en-GB"/>
        </w:rPr>
        <w:t>Or, else,</w:t>
      </w:r>
      <w:r w:rsidRPr="00EB11FD">
        <w:rPr>
          <w:rFonts w:eastAsia="Times New Roman" w:cs="Times New Roman"/>
          <w:color w:val="000000"/>
          <w:szCs w:val="24"/>
          <w:lang w:eastAsia="en-GB"/>
        </w:rPr>
        <w:t xml:space="preserve"> (iii) measuring some aspect of a population's performance, such as its intrinsic rate of increase </w:t>
      </w:r>
      <w:r w:rsidRPr="00EB11FD">
        <w:rPr>
          <w:rFonts w:eastAsia="Times New Roman" w:cs="Times New Roman"/>
          <w:color w:val="000000"/>
          <w:szCs w:val="24"/>
          <w:lang w:eastAsia="en-GB"/>
        </w:rPr>
        <w:fldChar w:fldCharType="begin"/>
      </w:r>
      <w:r w:rsidRPr="00EB11FD">
        <w:rPr>
          <w:rFonts w:eastAsia="Times New Roman" w:cs="Times New Roman"/>
          <w:color w:val="000000"/>
          <w:szCs w:val="24"/>
          <w:lang w:eastAsia="en-GB"/>
        </w:rPr>
        <w:instrText xml:space="preserve"> ADDIN ZOTERO_ITEM CSL_CITATION {"citationID":"EUUSaOmn","properties":{"formattedCitation":"(McCann 2016)","plainCitation":"(McCann 2016)","noteIndex":0},"citationItems":[{"id":1944,"uris":["http://zotero.org/users/10426170/items/DWNTFHK2"],"itemData":{"id":1944,"type":"article-journal","abstract":"Free-floating plants, like most groups of aquatic primary producers, can become nuisance vegetation under certain conditions. On the other hand, there is substantial optimism for the applied uses of free-floating plants, such as wastewater treatment, biofuel production, and aquaculture. Therefore, understanding the species-specific responses of floating plants to abiotic conditions will inform both management decisions and the beneficial applications of these plants. I measured the responses of three floating plant species common in the northeast United States (Lemna minor, Spirodela polyrhiza, and Wolffia brasiliensis) to nutrient stoichiometry (nitrogen and phosphorus) and temperature in the laboratory. I also used survey data to determine the pattern of species richness of floating plants in the field and its relationship with the dominance of this group. Floating plant species exhibited unique responses to nutrient stoichiometry and temperature in the laboratory, especially under low temperatures (18 °C) and low nutrient conditions (0.5 mg N L−1, 0.083 mg P L−1). The three species displayed an apparent tradeoff with different strategies of growth or dormancy. In the field, water bodies with three or more species of floating plants were not more frequently dominated by this group. The response diversity observed in the lab may not be associated with the dominance of this group in the field because it is masked by environmental variability, has a weak effect, or is only important during transient circumstances. Future research to develop applied uses of floating plants should examine response diversity across a greater range of species or clones and environmental conditions.","container-title":"PeerJ","DOI":"10.7717/peerj.1781","ISSN":"2167-8359","journalAbbreviation":"PeerJ","language":"en","note":"publisher: PeerJ Inc.","page":"e1781","source":"peerj.com","title":"Response diversity of free-floating plants to nutrient stoichiometry and temperature: growth and resting body formation","title-short":"Response diversity of free-floating plants to nutrient stoichiometry and temperature","volume":"4","author":[{"family":"McCann","given":"Michael J."}],"issued":{"date-parts":[["2016",3,7]]}}}],"schema":"https://github.com/citation-style-language/schema/raw/master/csl-citation.json"} </w:instrText>
      </w:r>
      <w:r w:rsidRPr="00EB11FD">
        <w:rPr>
          <w:rFonts w:eastAsia="Times New Roman" w:cs="Times New Roman"/>
          <w:color w:val="000000"/>
          <w:szCs w:val="24"/>
          <w:lang w:eastAsia="en-GB"/>
        </w:rPr>
        <w:fldChar w:fldCharType="separate"/>
      </w:r>
      <w:r w:rsidRPr="00EB11FD">
        <w:rPr>
          <w:rFonts w:eastAsia="Times New Roman" w:cs="Times New Roman"/>
          <w:noProof/>
          <w:color w:val="000000"/>
          <w:szCs w:val="24"/>
          <w:lang w:eastAsia="en-GB"/>
        </w:rPr>
        <w:t>(McCann 2016)</w:t>
      </w:r>
      <w:r w:rsidRPr="00EB11FD">
        <w:rPr>
          <w:rFonts w:eastAsia="Times New Roman" w:cs="Times New Roman"/>
          <w:color w:val="000000"/>
          <w:szCs w:val="24"/>
          <w:lang w:eastAsia="en-GB"/>
        </w:rPr>
        <w:fldChar w:fldCharType="end"/>
      </w:r>
      <w:r w:rsidRPr="00EB11FD">
        <w:rPr>
          <w:rFonts w:eastAsia="Times New Roman" w:cs="Times New Roman"/>
          <w:color w:val="000000"/>
          <w:szCs w:val="24"/>
          <w:lang w:eastAsia="en-GB"/>
        </w:rPr>
        <w:t xml:space="preserve"> or biomass change in response to the environment, and tak</w:t>
      </w:r>
      <w:ins w:id="90" w:author="Owen Petchey" w:date="2023-07-18T10:37:00Z">
        <w:r w:rsidR="00D94157">
          <w:rPr>
            <w:rFonts w:eastAsia="Times New Roman" w:cs="Times New Roman"/>
            <w:color w:val="000000"/>
            <w:szCs w:val="24"/>
            <w:lang w:eastAsia="en-GB"/>
          </w:rPr>
          <w:t>ing</w:t>
        </w:r>
      </w:ins>
      <w:del w:id="91" w:author="Owen Petchey" w:date="2023-07-18T10:37:00Z">
        <w:r w:rsidRPr="00EB11FD" w:rsidDel="00D94157">
          <w:rPr>
            <w:rFonts w:eastAsia="Times New Roman" w:cs="Times New Roman"/>
            <w:color w:val="000000"/>
            <w:szCs w:val="24"/>
            <w:lang w:eastAsia="en-GB"/>
          </w:rPr>
          <w:delText>e</w:delText>
        </w:r>
      </w:del>
      <w:r w:rsidRPr="00EB11FD">
        <w:rPr>
          <w:rFonts w:eastAsia="Times New Roman" w:cs="Times New Roman"/>
          <w:color w:val="000000"/>
          <w:szCs w:val="24"/>
          <w:lang w:eastAsia="en-GB"/>
        </w:rPr>
        <w:t xml:space="preserve"> the range of performance–environment model slopes as a direct estimate of response diversity </w:t>
      </w:r>
      <w:r w:rsidRPr="00EB11FD">
        <w:rPr>
          <w:rFonts w:eastAsia="Times New Roman" w:cs="Times New Roman"/>
          <w:color w:val="000000"/>
          <w:szCs w:val="24"/>
          <w:lang w:eastAsia="en-GB"/>
        </w:rPr>
        <w:fldChar w:fldCharType="begin"/>
      </w:r>
      <w:r w:rsidR="007034E5">
        <w:rPr>
          <w:rFonts w:eastAsia="Times New Roman" w:cs="Times New Roman"/>
          <w:color w:val="000000"/>
          <w:szCs w:val="24"/>
          <w:lang w:eastAsia="en-GB"/>
        </w:rPr>
        <w:instrText xml:space="preserve"> ADDIN ZOTERO_ITEM CSL_CITATION {"citationID":"kRkFsVoA","properties":{"formattedCitation":"(Leary &amp; Petchey 2009)","plainCitation":"(Leary &amp; Petchey 2009)","noteIndex":0},"citationItems":[{"id":"q7yuC0cJ/1JsNjC0t","uris":["http://zotero.org/users/10426170/items/CUIR2I5A"],"itemData":{"id":"jYYtmFzd/qklXqseO","type":"article-journal","abstract":"1. The insurance hypothesis predicts a stabilizing effect of increasing species richness on community and ecosystem properties. Difference among species' responses to environmental fluctuations provides a general mechanism for the hypothesis. Previous experimental investigations of the insurance hypothesis have not examined this mechanism directly. 2. First, responses to temperature of four protist species were measured in laboratory microcosms. For each species, we measured the response of intrinsic rate of increase (r) and carrying capacity (K) to temperature. 3. Next, communities containing pairs of species were exposed to temperature fluctuations. Community biomass varied less when correlation in K between species (but not r) was more negative, and this resulted from more negative covariances in population sizes, as predicted. Results were contingent on species identity, with findings differing between analyses including or not including communities containing one particular species. 4. These findings provide the clearest support to date for this mechanism of the insurance hypothesis. Biodiversity, in terms of differences in species' responses to environmental fluctuations (i.e. functional response diversity) stabilizes community dynamics. © 2009 British Ecological Society.","container-title":"Journal of Animal Ecology","DOI":"10.1111/j.1365-2656.2009.01586.x","ISSN":"00218790","issue":"6","note":"PMID: 19594662","page":"1143-1151","title":"Testing a biological mechanism of the insurance hypothesis in experimental aquatic communities","volume":"78","author":[{"family":"Leary","given":"Daniel J."},{"family":"Petchey","given":"Owen L."}],"issued":{"date-parts":[["2009"]]}}}],"schema":"https://github.com/citation-style-language/schema/raw/master/csl-citation.json"} </w:instrText>
      </w:r>
      <w:r w:rsidRPr="00EB11FD">
        <w:rPr>
          <w:rFonts w:eastAsia="Times New Roman" w:cs="Times New Roman"/>
          <w:color w:val="000000"/>
          <w:szCs w:val="24"/>
          <w:lang w:eastAsia="en-GB"/>
        </w:rPr>
        <w:fldChar w:fldCharType="separate"/>
      </w:r>
      <w:r w:rsidRPr="00EB11FD">
        <w:rPr>
          <w:rFonts w:eastAsia="Times New Roman" w:cs="Times New Roman"/>
          <w:noProof/>
          <w:color w:val="000000"/>
          <w:szCs w:val="24"/>
          <w:lang w:eastAsia="en-GB"/>
        </w:rPr>
        <w:t>(Leary &amp; Petchey 2009)</w:t>
      </w:r>
      <w:r w:rsidRPr="00EB11FD">
        <w:rPr>
          <w:rFonts w:eastAsia="Times New Roman" w:cs="Times New Roman"/>
          <w:color w:val="000000"/>
          <w:szCs w:val="24"/>
          <w:lang w:eastAsia="en-GB"/>
        </w:rPr>
        <w:fldChar w:fldCharType="end"/>
      </w:r>
      <w:r w:rsidRPr="00EB11FD">
        <w:rPr>
          <w:rFonts w:eastAsia="Times New Roman" w:cs="Times New Roman"/>
          <w:color w:val="000000"/>
          <w:szCs w:val="24"/>
          <w:lang w:eastAsia="en-GB"/>
        </w:rPr>
        <w:t>.</w:t>
      </w:r>
      <w:r w:rsidR="00D20A92" w:rsidRPr="00EB11FD">
        <w:rPr>
          <w:rFonts w:eastAsia="Times New Roman" w:cs="Times New Roman"/>
          <w:color w:val="000000"/>
          <w:szCs w:val="24"/>
          <w:lang w:eastAsia="en-GB"/>
        </w:rPr>
        <w:t xml:space="preserve"> </w:t>
      </w:r>
      <w:r w:rsidR="001702F3" w:rsidRPr="00EB11FD">
        <w:rPr>
          <w:rFonts w:eastAsia="Times New Roman" w:cs="Times New Roman"/>
          <w:color w:val="000000"/>
          <w:szCs w:val="24"/>
          <w:lang w:eastAsia="en-GB"/>
        </w:rPr>
        <w:t>Lately</w:t>
      </w:r>
      <w:r w:rsidR="00D20A92" w:rsidRPr="00EB11FD">
        <w:rPr>
          <w:rFonts w:eastAsia="Times New Roman" w:cs="Times New Roman"/>
          <w:color w:val="000000"/>
          <w:szCs w:val="24"/>
          <w:lang w:eastAsia="en-GB"/>
        </w:rPr>
        <w:t>, (iv) response diversity has</w:t>
      </w:r>
      <w:r w:rsidR="001702F3" w:rsidRPr="00EB11FD">
        <w:rPr>
          <w:rFonts w:eastAsia="Times New Roman" w:cs="Times New Roman"/>
          <w:color w:val="000000"/>
          <w:szCs w:val="24"/>
          <w:lang w:eastAsia="en-GB"/>
        </w:rPr>
        <w:t xml:space="preserve"> also</w:t>
      </w:r>
      <w:r w:rsidR="00D20A92" w:rsidRPr="00EB11FD">
        <w:rPr>
          <w:rFonts w:eastAsia="Times New Roman" w:cs="Times New Roman"/>
          <w:color w:val="000000"/>
          <w:szCs w:val="24"/>
          <w:lang w:eastAsia="en-GB"/>
        </w:rPr>
        <w:t xml:space="preserve"> been quantified </w:t>
      </w:r>
      <w:r w:rsidR="009A1E78" w:rsidRPr="00EB11FD">
        <w:rPr>
          <w:rFonts w:eastAsia="Times New Roman" w:cs="Times New Roman"/>
          <w:color w:val="000000"/>
          <w:szCs w:val="24"/>
          <w:lang w:eastAsia="en-GB"/>
        </w:rPr>
        <w:t>using ecological network analysis of traits, where a</w:t>
      </w:r>
      <w:del w:id="92" w:author="Owen Petchey" w:date="2023-07-18T10:37:00Z">
        <w:r w:rsidR="009A1E78" w:rsidRPr="00EB11FD" w:rsidDel="00D94157">
          <w:rPr>
            <w:rFonts w:eastAsia="Times New Roman" w:cs="Times New Roman"/>
            <w:color w:val="000000"/>
            <w:szCs w:val="24"/>
            <w:lang w:eastAsia="en-GB"/>
          </w:rPr>
          <w:delText>n</w:delText>
        </w:r>
      </w:del>
      <w:r w:rsidR="009A1E78" w:rsidRPr="00EB11FD">
        <w:rPr>
          <w:rFonts w:eastAsia="Times New Roman" w:cs="Times New Roman"/>
          <w:color w:val="000000"/>
          <w:szCs w:val="24"/>
          <w:lang w:eastAsia="en-GB"/>
        </w:rPr>
        <w:t xml:space="preserve"> higher network complexity</w:t>
      </w:r>
      <w:r w:rsidR="0062427C" w:rsidRPr="00EB11FD">
        <w:rPr>
          <w:rFonts w:eastAsia="Times New Roman" w:cs="Times New Roman"/>
          <w:color w:val="000000"/>
          <w:szCs w:val="24"/>
          <w:lang w:eastAsia="en-GB"/>
        </w:rPr>
        <w:t xml:space="preserve"> represents higher response </w:t>
      </w:r>
      <w:r w:rsidR="009F70F4" w:rsidRPr="00EB11FD">
        <w:rPr>
          <w:rFonts w:eastAsia="Times New Roman" w:cs="Times New Roman"/>
          <w:color w:val="000000"/>
          <w:szCs w:val="24"/>
          <w:lang w:eastAsia="en-GB"/>
        </w:rPr>
        <w:t>diversity</w:t>
      </w:r>
      <w:r w:rsidR="00005495" w:rsidRPr="00EB11FD">
        <w:rPr>
          <w:rFonts w:eastAsia="Times New Roman" w:cs="Times New Roman"/>
          <w:color w:val="000000"/>
          <w:szCs w:val="24"/>
          <w:lang w:eastAsia="en-GB"/>
        </w:rPr>
        <w:t xml:space="preserve"> </w:t>
      </w:r>
      <w:r w:rsidR="00023E66" w:rsidRPr="00EB11FD">
        <w:rPr>
          <w:rFonts w:eastAsia="Times New Roman" w:cs="Times New Roman"/>
          <w:color w:val="000000"/>
          <w:szCs w:val="24"/>
          <w:lang w:eastAsia="en-GB"/>
        </w:rPr>
        <w:fldChar w:fldCharType="begin"/>
      </w:r>
      <w:r w:rsidR="001702F3" w:rsidRPr="00EB11FD">
        <w:rPr>
          <w:rFonts w:eastAsia="Times New Roman" w:cs="Times New Roman"/>
          <w:color w:val="000000"/>
          <w:szCs w:val="24"/>
          <w:lang w:eastAsia="en-GB"/>
        </w:rPr>
        <w:instrText xml:space="preserve"> ADDIN ZOTERO_ITEM CSL_CITATION {"citationID":"NsNd35PW","properties":{"formattedCitation":"(Gladstone-Gallagher {\\i{}et al.} 2023)","plainCitation":"(Gladstone-Gallagher et al. 2023)","noteIndex":0},"citationItems":[{"id":1994,"uris":["http://zotero.org/users/10426170/items/CMZ8T5JR"],"itemData":{"id":1994,"type":"article-journal","abstract":"Response diversity increases the potential ‘options’ for ecological communities to respond to stress (i.e. response capacity). An indicator of community response diversity is the diversity of different traits associated with their capacity to be resistant to stress, to recover and to regulate ecosystem functions. We conducted a network analysis of traits using benthic macroinvertebrate community data from a large-scale field experiment to explore the loss of response diversity along environmental gradients. We elevated sediment nutrient concentrations (a process that occurs with eutrophication) at 24 sites (in 15 estuaries) with varying environmental conditions (water column turbidity and sediment properties). Macroinvertebrate community response capacity to nutrient stress was dependent on the baseline trait network complexity in the ambient community (i.e. non-enriched sediments). The greater the complexity of the baseline network, the less variable the network response to nutrient stress was; in contrast, more variable responses to nutrient stress occurred with simpler networks. Thus, stressors or environmental variables that shift baseline network complexity also shift the capacity for these ecosystems to respond to additional stressors. Empirical studies that explore the mechanisms responsible for loss of resilience are essential to inform our ability to predict changes in ecological states.","container-title":"Proceedings of the Royal Society B: Biological Sciences","DOI":"10.1098/rspb.2023.0403","issue":"1998","note":"publisher: Royal Society","page":"20230403","source":"royalsocietypublishing.org (Atypon)","title":"Ecological network analysis of traits reveals variable response capacity to stress","volume":"290","author":[{"family":"Gladstone-Gallagher","given":"Rebecca V."},{"family":"Hewitt","given":"Judi E."},{"family":"Siwicka","given":"Ewa"},{"family":"Gammal","given":"Johanna M."},{"family":"Brustolin","given":"Marco C."},{"family":"Norkko","given":"Alf"},{"family":"Pilditch","given":"Conrad A."},{"family":"Thrush","given":"Simon F."}],"issued":{"date-parts":[["2023",5,3]]}}}],"schema":"https://github.com/citation-style-language/schema/raw/master/csl-citation.json"} </w:instrText>
      </w:r>
      <w:r w:rsidR="00023E66" w:rsidRPr="00EB11FD">
        <w:rPr>
          <w:rFonts w:eastAsia="Times New Roman" w:cs="Times New Roman"/>
          <w:color w:val="000000"/>
          <w:szCs w:val="24"/>
          <w:lang w:eastAsia="en-GB"/>
        </w:rPr>
        <w:fldChar w:fldCharType="separate"/>
      </w:r>
      <w:r w:rsidR="001702F3" w:rsidRPr="00EB11FD">
        <w:rPr>
          <w:rFonts w:cs="Times New Roman"/>
          <w:color w:val="000000"/>
          <w:szCs w:val="24"/>
        </w:rPr>
        <w:t xml:space="preserve">(Gladstone-Gallagher </w:t>
      </w:r>
      <w:r w:rsidR="001702F3" w:rsidRPr="00EB11FD">
        <w:rPr>
          <w:rFonts w:cs="Times New Roman"/>
          <w:i/>
          <w:iCs/>
          <w:color w:val="000000"/>
          <w:szCs w:val="24"/>
        </w:rPr>
        <w:t>et al.</w:t>
      </w:r>
      <w:r w:rsidR="001702F3" w:rsidRPr="00EB11FD">
        <w:rPr>
          <w:rFonts w:cs="Times New Roman"/>
          <w:color w:val="000000"/>
          <w:szCs w:val="24"/>
        </w:rPr>
        <w:t xml:space="preserve"> 2023)</w:t>
      </w:r>
      <w:r w:rsidR="00023E66" w:rsidRPr="00EB11FD">
        <w:rPr>
          <w:rFonts w:eastAsia="Times New Roman" w:cs="Times New Roman"/>
          <w:color w:val="000000"/>
          <w:szCs w:val="24"/>
          <w:lang w:eastAsia="en-GB"/>
        </w:rPr>
        <w:fldChar w:fldCharType="end"/>
      </w:r>
      <w:r w:rsidR="001702F3" w:rsidRPr="00EB11FD">
        <w:rPr>
          <w:rFonts w:eastAsia="Times New Roman" w:cs="Times New Roman"/>
          <w:color w:val="000000"/>
          <w:szCs w:val="24"/>
          <w:lang w:eastAsia="en-GB"/>
        </w:rPr>
        <w:t>.</w:t>
      </w:r>
    </w:p>
    <w:p w14:paraId="3895E3E3" w14:textId="5A9271AE" w:rsidR="00947DD1" w:rsidRPr="00EB11FD" w:rsidRDefault="00947DD1" w:rsidP="00A910CF">
      <w:pPr>
        <w:keepNext/>
        <w:shd w:val="clear" w:color="auto" w:fill="FFFFFF" w:themeFill="background1"/>
        <w:spacing w:after="0" w:line="276" w:lineRule="auto"/>
        <w:ind w:firstLine="720"/>
        <w:rPr>
          <w:rFonts w:eastAsia="Times New Roman" w:cs="Times New Roman"/>
          <w:color w:val="000000"/>
          <w:szCs w:val="24"/>
          <w:lang w:eastAsia="en-GB"/>
        </w:rPr>
      </w:pPr>
      <w:r w:rsidRPr="00EB11FD">
        <w:rPr>
          <w:rFonts w:eastAsia="Times New Roman" w:cs="Times New Roman"/>
          <w:color w:val="000000"/>
          <w:szCs w:val="24"/>
          <w:lang w:eastAsia="en-GB"/>
        </w:rPr>
        <w:t xml:space="preserve">Recently, a new approach has been developed to empirically quantify response diversity </w:t>
      </w:r>
      <w:r w:rsidRPr="00EB11FD">
        <w:rPr>
          <w:rFonts w:eastAsia="Times New Roman" w:cs="Times New Roman"/>
          <w:color w:val="000000"/>
          <w:szCs w:val="24"/>
          <w:lang w:eastAsia="en-GB"/>
        </w:rPr>
        <w:fldChar w:fldCharType="begin"/>
      </w:r>
      <w:r w:rsidR="007034E5">
        <w:rPr>
          <w:rFonts w:eastAsia="Times New Roman" w:cs="Times New Roman"/>
          <w:color w:val="000000"/>
          <w:szCs w:val="24"/>
          <w:lang w:eastAsia="en-GB"/>
        </w:rPr>
        <w:instrText xml:space="preserve"> ADDIN ZOTERO_ITEM CSL_CITATION {"citationID":"CZSyZq6w","properties":{"formattedCitation":"(Ross {\\i{}et al.} 2022)","plainCitation":"(Ross et al. 2022)","noteIndex":0},"citationItems":[{"id":"q7yuC0cJ/eaN5o2OI","uris":["http://zotero.org/users/10426170/items/B4TJMVTJ"],"itemData":{"id":994,"type":"article-journal","container-title":"bioRxiv","note":"ISBN: 0000000256","page":"1-29","title":"How to measure response diversity","author":[{"family":"Ross","given":"S R P-j"},{"family":"Ross","given":"Samuel R P-j"},{"family":"Petchey","given":"Owen L"},{"family":"Sasaki","given":"Takehiro"},{"family":"Armitage","given":"David W"}],"issued":{"date-parts":[["2022"]]}},"locator":"202"}],"schema":"https://github.com/citation-style-language/schema/raw/master/csl-citation.json"} </w:instrText>
      </w:r>
      <w:r w:rsidRPr="00EB11FD">
        <w:rPr>
          <w:rFonts w:eastAsia="Times New Roman" w:cs="Times New Roman"/>
          <w:color w:val="000000"/>
          <w:szCs w:val="24"/>
          <w:lang w:eastAsia="en-GB"/>
        </w:rPr>
        <w:fldChar w:fldCharType="separate"/>
      </w:r>
      <w:r w:rsidRPr="00EB11FD">
        <w:rPr>
          <w:rFonts w:cs="Times New Roman"/>
          <w:color w:val="000000"/>
          <w:szCs w:val="24"/>
        </w:rPr>
        <w:t xml:space="preserve">(Ross </w:t>
      </w:r>
      <w:r w:rsidRPr="00EB11FD">
        <w:rPr>
          <w:rFonts w:cs="Times New Roman"/>
          <w:i/>
          <w:iCs/>
          <w:color w:val="000000"/>
          <w:szCs w:val="24"/>
        </w:rPr>
        <w:t>et al.</w:t>
      </w:r>
      <w:r w:rsidRPr="00EB11FD">
        <w:rPr>
          <w:rFonts w:cs="Times New Roman"/>
          <w:color w:val="000000"/>
          <w:szCs w:val="24"/>
        </w:rPr>
        <w:t xml:space="preserve"> 2022)</w:t>
      </w:r>
      <w:r w:rsidRPr="00EB11FD">
        <w:rPr>
          <w:rFonts w:eastAsia="Times New Roman" w:cs="Times New Roman"/>
          <w:color w:val="000000"/>
          <w:szCs w:val="24"/>
          <w:lang w:eastAsia="en-GB"/>
        </w:rPr>
        <w:fldChar w:fldCharType="end"/>
      </w:r>
      <w:r w:rsidRPr="00EB11FD">
        <w:rPr>
          <w:rFonts w:eastAsia="Times New Roman" w:cs="Times New Roman"/>
          <w:color w:val="000000"/>
          <w:szCs w:val="24"/>
          <w:lang w:eastAsia="en-GB"/>
        </w:rPr>
        <w:t xml:space="preserve">. The approach of Ross </w:t>
      </w:r>
      <w:r w:rsidRPr="00EB11FD">
        <w:rPr>
          <w:rFonts w:eastAsia="Times New Roman" w:cs="Times New Roman"/>
          <w:i/>
          <w:iCs/>
          <w:color w:val="000000"/>
          <w:szCs w:val="24"/>
          <w:lang w:eastAsia="en-GB"/>
        </w:rPr>
        <w:t>et al</w:t>
      </w:r>
      <w:r w:rsidRPr="00EB11FD">
        <w:rPr>
          <w:rFonts w:eastAsia="Times New Roman" w:cs="Times New Roman"/>
          <w:color w:val="000000"/>
          <w:szCs w:val="24"/>
          <w:lang w:eastAsia="en-GB"/>
        </w:rPr>
        <w:t>. (2022) is a flexible and robust method to study how species identity and diversity shape ecological stability in face of disturbance</w:t>
      </w:r>
      <w:del w:id="93" w:author="Owen Petchey" w:date="2023-07-18T10:37:00Z">
        <w:r w:rsidRPr="00EB11FD" w:rsidDel="00A26C33">
          <w:rPr>
            <w:rFonts w:eastAsia="Times New Roman" w:cs="Times New Roman"/>
            <w:color w:val="000000"/>
            <w:szCs w:val="24"/>
            <w:lang w:eastAsia="en-GB"/>
          </w:rPr>
          <w:delText>, using generalised additive models (GAMs)</w:delText>
        </w:r>
      </w:del>
      <w:r w:rsidRPr="00EB11FD">
        <w:rPr>
          <w:rFonts w:eastAsia="Times New Roman" w:cs="Times New Roman"/>
          <w:color w:val="000000"/>
          <w:szCs w:val="24"/>
          <w:lang w:eastAsia="en-GB"/>
        </w:rPr>
        <w:t xml:space="preserve">. </w:t>
      </w:r>
      <w:ins w:id="94" w:author="Owen Petchey" w:date="2023-07-18T10:38:00Z">
        <w:r w:rsidR="0092631E">
          <w:rPr>
            <w:rFonts w:eastAsia="Times New Roman" w:cs="Times New Roman"/>
            <w:color w:val="000000"/>
            <w:szCs w:val="24"/>
            <w:lang w:eastAsia="en-GB"/>
          </w:rPr>
          <w:t>It is based on species</w:t>
        </w:r>
      </w:ins>
      <w:ins w:id="95" w:author="Owen Petchey" w:date="2023-07-18T10:39:00Z">
        <w:r w:rsidR="00603A63">
          <w:rPr>
            <w:rFonts w:eastAsia="Times New Roman" w:cs="Times New Roman"/>
            <w:color w:val="000000"/>
            <w:szCs w:val="24"/>
            <w:lang w:eastAsia="en-GB"/>
          </w:rPr>
          <w:t>’</w:t>
        </w:r>
      </w:ins>
      <w:ins w:id="96" w:author="Owen Petchey" w:date="2023-07-18T10:38:00Z">
        <w:r w:rsidR="0092631E">
          <w:rPr>
            <w:rFonts w:eastAsia="Times New Roman" w:cs="Times New Roman"/>
            <w:color w:val="000000"/>
            <w:szCs w:val="24"/>
            <w:lang w:eastAsia="en-GB"/>
          </w:rPr>
          <w:t xml:space="preserve"> performance curves, e.g., how </w:t>
        </w:r>
      </w:ins>
      <w:ins w:id="97" w:author="Owen Petchey" w:date="2023-07-18T10:39:00Z">
        <w:r w:rsidR="00603A63">
          <w:rPr>
            <w:rFonts w:eastAsia="Times New Roman" w:cs="Times New Roman"/>
            <w:color w:val="000000"/>
            <w:szCs w:val="24"/>
            <w:lang w:eastAsia="en-GB"/>
          </w:rPr>
          <w:t xml:space="preserve">temperature affects growth rate, and can work with non-linear performance curves. </w:t>
        </w:r>
        <w:r w:rsidR="0006229C">
          <w:rPr>
            <w:rFonts w:eastAsia="Times New Roman" w:cs="Times New Roman"/>
            <w:color w:val="000000"/>
            <w:szCs w:val="24"/>
            <w:lang w:eastAsia="en-GB"/>
          </w:rPr>
          <w:t>Response diversity is then the variation in the slope of the performanc</w:t>
        </w:r>
      </w:ins>
      <w:ins w:id="98" w:author="Owen Petchey" w:date="2023-07-18T10:40:00Z">
        <w:r w:rsidR="0006229C">
          <w:rPr>
            <w:rFonts w:eastAsia="Times New Roman" w:cs="Times New Roman"/>
            <w:color w:val="000000"/>
            <w:szCs w:val="24"/>
            <w:lang w:eastAsia="en-GB"/>
          </w:rPr>
          <w:t xml:space="preserve">e curves. </w:t>
        </w:r>
      </w:ins>
      <w:r w:rsidRPr="00EB11FD">
        <w:rPr>
          <w:rFonts w:eastAsia="Times New Roman" w:cs="Times New Roman"/>
          <w:color w:val="000000"/>
          <w:szCs w:val="24"/>
          <w:lang w:eastAsia="en-GB"/>
        </w:rPr>
        <w:t>By capturing how species</w:t>
      </w:r>
      <w:r w:rsidR="00F771A2" w:rsidRPr="00EB11FD">
        <w:rPr>
          <w:rFonts w:eastAsia="Times New Roman" w:cs="Times New Roman"/>
          <w:color w:val="000000"/>
          <w:szCs w:val="24"/>
          <w:lang w:eastAsia="en-GB"/>
        </w:rPr>
        <w:t xml:space="preserve">’ performances </w:t>
      </w:r>
      <w:r w:rsidRPr="00EB11FD">
        <w:rPr>
          <w:rFonts w:eastAsia="Times New Roman" w:cs="Times New Roman"/>
          <w:color w:val="000000"/>
          <w:szCs w:val="24"/>
          <w:lang w:eastAsia="en-GB"/>
        </w:rPr>
        <w:t>depend on their environment</w:t>
      </w:r>
      <w:r w:rsidR="00ED3204" w:rsidRPr="00EB11FD">
        <w:rPr>
          <w:rFonts w:eastAsia="Times New Roman" w:cs="Times New Roman"/>
          <w:color w:val="000000"/>
          <w:szCs w:val="24"/>
          <w:lang w:eastAsia="en-GB"/>
        </w:rPr>
        <w:t>al context</w:t>
      </w:r>
      <w:r w:rsidRPr="00EB11FD">
        <w:rPr>
          <w:rFonts w:eastAsia="Times New Roman" w:cs="Times New Roman"/>
          <w:color w:val="000000"/>
          <w:szCs w:val="24"/>
          <w:lang w:eastAsia="en-GB"/>
        </w:rPr>
        <w:t xml:space="preserve">, </w:t>
      </w:r>
      <w:r w:rsidR="00FC71F2" w:rsidRPr="00EB11FD">
        <w:rPr>
          <w:rFonts w:eastAsia="Times New Roman" w:cs="Times New Roman"/>
          <w:color w:val="000000"/>
          <w:szCs w:val="24"/>
          <w:lang w:eastAsia="en-GB"/>
        </w:rPr>
        <w:t>this new</w:t>
      </w:r>
      <w:r w:rsidRPr="00EB11FD">
        <w:rPr>
          <w:rFonts w:eastAsia="Times New Roman" w:cs="Times New Roman"/>
          <w:color w:val="000000"/>
          <w:szCs w:val="24"/>
          <w:lang w:eastAsia="en-GB"/>
        </w:rPr>
        <w:t xml:space="preserve"> response diversity framework allows testing the diversity-stability relationship from a new perspective and represents a new tool to mechanistically understand such relationship</w:t>
      </w:r>
      <w:r w:rsidR="00EC27EF" w:rsidRPr="00EB11FD">
        <w:rPr>
          <w:rFonts w:eastAsia="Times New Roman" w:cs="Times New Roman"/>
          <w:color w:val="000000"/>
          <w:szCs w:val="24"/>
          <w:lang w:eastAsia="en-GB"/>
        </w:rPr>
        <w:t xml:space="preserve"> in a new, standardised way</w:t>
      </w:r>
      <w:ins w:id="99" w:author="Owen Petchey" w:date="2023-07-18T10:40:00Z">
        <w:r w:rsidR="00077BAC">
          <w:rPr>
            <w:rFonts w:eastAsia="Times New Roman" w:cs="Times New Roman"/>
            <w:color w:val="000000"/>
            <w:szCs w:val="24"/>
            <w:lang w:eastAsia="en-GB"/>
          </w:rPr>
          <w:t xml:space="preserve"> (Ross et al 2023)</w:t>
        </w:r>
      </w:ins>
      <w:r w:rsidRPr="00EB11FD">
        <w:rPr>
          <w:rFonts w:eastAsia="Times New Roman" w:cs="Times New Roman"/>
          <w:color w:val="000000"/>
          <w:szCs w:val="24"/>
          <w:lang w:eastAsia="en-GB"/>
        </w:rPr>
        <w:t>.</w:t>
      </w:r>
    </w:p>
    <w:p w14:paraId="4E5CA48C" w14:textId="1AB43347" w:rsidR="00E24476" w:rsidRPr="00EB11FD" w:rsidRDefault="00947DD1" w:rsidP="00A910CF">
      <w:pPr>
        <w:shd w:val="clear" w:color="auto" w:fill="FFFFFF" w:themeFill="background1"/>
        <w:spacing w:after="0" w:line="276" w:lineRule="auto"/>
        <w:ind w:firstLine="720"/>
        <w:rPr>
          <w:szCs w:val="24"/>
        </w:rPr>
      </w:pPr>
      <w:r w:rsidRPr="00EB11FD">
        <w:rPr>
          <w:rFonts w:eastAsia="Times New Roman" w:cs="Times New Roman"/>
          <w:color w:val="000000"/>
          <w:szCs w:val="24"/>
          <w:lang w:eastAsia="en-GB"/>
        </w:rPr>
        <w:t xml:space="preserve">Nevertheless, this framework </w:t>
      </w:r>
      <w:ins w:id="100" w:author="Owen Petchey" w:date="2023-07-18T10:40:00Z">
        <w:r w:rsidR="00077BAC">
          <w:rPr>
            <w:rFonts w:eastAsia="Times New Roman" w:cs="Times New Roman"/>
            <w:color w:val="000000"/>
            <w:szCs w:val="24"/>
            <w:lang w:eastAsia="en-GB"/>
          </w:rPr>
          <w:t xml:space="preserve">has a significant limitation. It </w:t>
        </w:r>
      </w:ins>
      <w:r w:rsidRPr="00EB11FD">
        <w:rPr>
          <w:rFonts w:eastAsia="Times New Roman" w:cs="Times New Roman"/>
          <w:color w:val="000000"/>
          <w:szCs w:val="24"/>
          <w:lang w:eastAsia="en-GB"/>
        </w:rPr>
        <w:t xml:space="preserve">is not </w:t>
      </w:r>
      <w:del w:id="101" w:author="Owen Petchey" w:date="2023-07-18T10:40:00Z">
        <w:r w:rsidRPr="00EB11FD" w:rsidDel="00077BAC">
          <w:rPr>
            <w:rFonts w:eastAsia="Times New Roman" w:cs="Times New Roman"/>
            <w:color w:val="000000"/>
            <w:szCs w:val="24"/>
            <w:lang w:eastAsia="en-GB"/>
          </w:rPr>
          <w:delText xml:space="preserve">yet </w:delText>
        </w:r>
      </w:del>
      <w:r w:rsidRPr="00EB11FD">
        <w:rPr>
          <w:rFonts w:eastAsia="Times New Roman" w:cs="Times New Roman"/>
          <w:color w:val="000000"/>
          <w:szCs w:val="24"/>
          <w:lang w:eastAsia="en-GB"/>
        </w:rPr>
        <w:t xml:space="preserve">able to capture response diversity in the context of </w:t>
      </w:r>
      <w:del w:id="102" w:author="Owen Petchey" w:date="2023-07-18T10:40:00Z">
        <w:r w:rsidRPr="00EB11FD" w:rsidDel="00077BAC">
          <w:rPr>
            <w:rFonts w:eastAsia="Times New Roman" w:cs="Times New Roman"/>
            <w:color w:val="000000"/>
            <w:szCs w:val="24"/>
            <w:lang w:eastAsia="en-GB"/>
          </w:rPr>
          <w:delText xml:space="preserve">interactions among </w:delText>
        </w:r>
      </w:del>
      <w:r w:rsidRPr="00EB11FD">
        <w:rPr>
          <w:rFonts w:eastAsia="Times New Roman" w:cs="Times New Roman"/>
          <w:color w:val="000000"/>
          <w:szCs w:val="24"/>
          <w:lang w:eastAsia="en-GB"/>
        </w:rPr>
        <w:t xml:space="preserve">multiple simultaneously </w:t>
      </w:r>
      <w:del w:id="103" w:author="Owen Petchey" w:date="2023-07-18T10:40:00Z">
        <w:r w:rsidRPr="00EB11FD" w:rsidDel="00077BAC">
          <w:rPr>
            <w:rFonts w:eastAsia="Times New Roman" w:cs="Times New Roman"/>
            <w:color w:val="000000"/>
            <w:szCs w:val="24"/>
            <w:lang w:eastAsia="en-GB"/>
          </w:rPr>
          <w:delText xml:space="preserve">occurring </w:delText>
        </w:r>
      </w:del>
      <w:ins w:id="104" w:author="Owen Petchey" w:date="2023-07-18T10:40:00Z">
        <w:r w:rsidR="00077BAC">
          <w:rPr>
            <w:rFonts w:eastAsia="Times New Roman" w:cs="Times New Roman"/>
            <w:color w:val="000000"/>
            <w:szCs w:val="24"/>
            <w:lang w:eastAsia="en-GB"/>
          </w:rPr>
          <w:t>chan</w:t>
        </w:r>
      </w:ins>
      <w:ins w:id="105" w:author="Owen Petchey" w:date="2023-07-18T10:41:00Z">
        <w:r w:rsidR="00077BAC">
          <w:rPr>
            <w:rFonts w:eastAsia="Times New Roman" w:cs="Times New Roman"/>
            <w:color w:val="000000"/>
            <w:szCs w:val="24"/>
            <w:lang w:eastAsia="en-GB"/>
          </w:rPr>
          <w:t xml:space="preserve">ging </w:t>
        </w:r>
      </w:ins>
      <w:r w:rsidRPr="00EB11FD">
        <w:rPr>
          <w:rFonts w:eastAsia="Times New Roman" w:cs="Times New Roman"/>
          <w:color w:val="000000"/>
          <w:szCs w:val="24"/>
          <w:lang w:eastAsia="en-GB"/>
        </w:rPr>
        <w:t>(multifarious) environmental drivers. This is particularly limiting as</w:t>
      </w:r>
      <w:r w:rsidR="00C5224A" w:rsidRPr="00EB11FD">
        <w:rPr>
          <w:rFonts w:eastAsia="Times New Roman" w:cs="Times New Roman"/>
          <w:color w:val="000000"/>
          <w:szCs w:val="24"/>
          <w:lang w:eastAsia="en-GB"/>
        </w:rPr>
        <w:t xml:space="preserve"> </w:t>
      </w:r>
      <w:r w:rsidR="00C5224A" w:rsidRPr="00EB11FD">
        <w:rPr>
          <w:szCs w:val="24"/>
        </w:rPr>
        <w:t xml:space="preserve">human activities have caused an increase in the number and intensity of anthropogenic drivers acting on ecosystems </w:t>
      </w:r>
      <w:r w:rsidR="00C5224A" w:rsidRPr="00EB11FD">
        <w:rPr>
          <w:szCs w:val="24"/>
        </w:rPr>
        <w:fldChar w:fldCharType="begin"/>
      </w:r>
      <w:r w:rsidR="00C5224A" w:rsidRPr="00EB11FD">
        <w:rPr>
          <w:szCs w:val="24"/>
        </w:rPr>
        <w:instrText xml:space="preserve"> ADDIN ZOTERO_ITEM CSL_CITATION {"citationID":"dm3tL8cD","properties":{"formattedCitation":"(IPCC-IPBES 2020)","plainCitation":"(IPCC-IPBES 2020)","noteIndex":0},"citationItems":[{"id":962,"uris":["http://zotero.org/users/10426170/items/C939988X"],"itemData":{"id":962,"type":"report","abstract":"This “Scientific Outcome of the IPBES-IPCC co-sponsored workshop on biodiversity and climate change”, was prepared by participants in the workshop in support of the “Workshop Report”. It includes a set of seven sections, a list of references, a glossary and a list of acronyms. It was prepared according to the process described in the introduction to the Workshop Report, and peer reviewed. This document is currently being edited, and a final version will replace this one shortly.","note":"container-title: Ipbes-Ipcc Co-Sponsored Workshop","title":"Biodiversity and Climate Change: Scientific outcome","author":[{"literal":"IPCC-IPBES"}],"issued":{"date-parts":[["2020"]]}}}],"schema":"https://github.com/citation-style-language/schema/raw/master/csl-citation.json"} </w:instrText>
      </w:r>
      <w:r w:rsidR="00C5224A" w:rsidRPr="00EB11FD">
        <w:rPr>
          <w:szCs w:val="24"/>
        </w:rPr>
        <w:fldChar w:fldCharType="separate"/>
      </w:r>
      <w:r w:rsidR="00C5224A" w:rsidRPr="00EB11FD">
        <w:rPr>
          <w:szCs w:val="24"/>
        </w:rPr>
        <w:t>(IPCC-IPBES 2020)</w:t>
      </w:r>
      <w:r w:rsidR="00C5224A" w:rsidRPr="00EB11FD">
        <w:rPr>
          <w:szCs w:val="24"/>
        </w:rPr>
        <w:fldChar w:fldCharType="end"/>
      </w:r>
      <w:r w:rsidR="00C5224A" w:rsidRPr="00EB11FD">
        <w:rPr>
          <w:szCs w:val="24"/>
        </w:rPr>
        <w:t xml:space="preserve">. Multiple environmental drivers may affect ecosystems at a given point in time, potentially undermining </w:t>
      </w:r>
      <w:r w:rsidR="001E794D">
        <w:rPr>
          <w:szCs w:val="24"/>
        </w:rPr>
        <w:t>their species diversity</w:t>
      </w:r>
      <w:r w:rsidR="00C5224A" w:rsidRPr="00EB11FD">
        <w:rPr>
          <w:szCs w:val="24"/>
        </w:rPr>
        <w:t xml:space="preserve"> as well as their stability </w:t>
      </w:r>
      <w:r w:rsidR="00C5224A" w:rsidRPr="00EB11FD">
        <w:rPr>
          <w:szCs w:val="24"/>
        </w:rPr>
        <w:fldChar w:fldCharType="begin"/>
      </w:r>
      <w:r w:rsidR="00C5224A" w:rsidRPr="00EB11FD">
        <w:rPr>
          <w:szCs w:val="24"/>
        </w:rPr>
        <w:instrText xml:space="preserve"> ADDIN ZOTERO_ITEM CSL_CITATION {"citationID":"D3p9VfAN","properties":{"formattedCitation":"(Donohue {\\i{}et al.} 2016; Zelnik {\\i{}et al.} 2018)","plainCitation":"(Donohue et al. 2016; Zelnik et al. 2018)","noteIndex":0},"citationItems":[{"id":621,"uris":["http://zotero.org/users/10426170/items/8F3SVRZ4"],"itemData":{"id":621,"type":"article-journal","abstract":"Human actions challenge nature in many ways. Ecological responses are ineluctably complex, demanding measures that describe them succinctly. Collectively, these measures encapsulate the overall 'stability' of the system. Many international bodies, including the Intergovernmental Science-Policy Platform on Biodiversity and Ecosystem Services, broadly aspire to maintain or enhance ecological stability. Such bodies frequently use terms pertaining to stability that lack clear definition. Consequently, we cannot measure them and so they disconnect from a large body of theoretical and empirical understanding. We assess the scientific and policy literature and show that this disconnect is one consequence of an inconsistent and one-dimensional approach that ecologists have taken to both disturbances and stability. This has led to confused communication of the nature of stability and the level of our insight into it. Disturbances and stability are multidimensional. Our understanding of them is not. We have a remarkably poor understanding of the impacts on stability of the characteristics that define many, perhaps all, of the most important elements of global change. We provide recommendations for theoreticians, empiricists and policymakers on how to better integrate the multidimensional nature of ecological stability into their research, policies and actions.","container-title":"Ecology letters","DOI":"10.1111/ele.12648","ISSN":"14610248","issue":"9","page":"1172-1185","title":"Navigating the complexity of ecological stability","volume":"19","author":[{"family":"Donohue","given":"Ian"},{"family":"Hillebrand","given":"Helmut"},{"family":"Montoya","given":"José M."},{"family":"Petchey","given":"Owen L."},{"family":"Pimm","given":"Stuart L."},{"family":"Fowler","given":"Mike S."},{"family":"Healy","given":"Kevin"},{"family":"Jackson","given":"Andrew L."},{"family":"Lurgi","given":"Miguel"},{"family":"McClean","given":"Deirdre"},{"family":"O'Connor","given":"Nessa E."},{"family":"O'Gorman","given":"Eoin J."},{"family":"Yang","given":"Qiang"}],"issued":{"date-parts":[["2016"]]}}},{"id":961,"uris":["http://zotero.org/users/10426170/items/K6DM5KHV"],"itemData":{"id":961,"type":"article-journal","abstract":"Ecosystems constantly face disturbances which vary in their spatial and temporal features, yet little is known on how these features affect ecosystem recovery and persistence, i.e., ecosystem stability. We address this issue by considering three ecosystem models with different local dynamics, and ask how their stability properties depend on the spatial and temporal properties of disturbances. We measure the spatial dimension of disturbances by their spatial extent while controlling for their overall strength, and their temporal dimension by the average frequency of random disturbance events. Our models show that the return to equilibrium following a disturbance depends strongly on the disturbance's extent, due to rescue effects mediated by dispersal. We then reveal a direct relation between the temporal variability caused by repeated disturbances and the recovery from an isolated disturbance event. Although this could suggest a trivial dependency of ecosystem response on disturbance frequency, we find that this is true only up to a frequency threshold, which depends on both the disturbance spatial features and the ecosystem dynamics. Beyond this threshold the response changes qualitatively, displaying spatial clusters of disturbed regions, causing an increase in variability, and even a system-wide collapse for ecosystems with alternative stable states. Thus, spanning the spatial dimension of disturbances is a way to probe the underlying dynamics of an ecosystem. Furthermore, considering spatial and temporal dimensions of disturbances in conjunction is necessary to predict ecosystem responses with dramatic ecological consequences, such as regime shifts or population extinction.","container-title":"Frontiers in Ecology and Evolution","DOI":"10.3389/fevo.2018.00224","ISSN":"2296701X","title":"The Impact of Spatial and Temporal Dimensions of Disturbances on Ecosystem Stability","volume":"6","author":[{"family":"Zelnik","given":"Yuval R."},{"family":"Arnoldi","given":"Jean François"},{"family":"Loreau","given":"Michel"}],"issued":{"date-parts":[["2018"]]}}}],"schema":"https://github.com/citation-style-language/schema/raw/master/csl-citation.json"} </w:instrText>
      </w:r>
      <w:r w:rsidR="00C5224A" w:rsidRPr="00EB11FD">
        <w:rPr>
          <w:szCs w:val="24"/>
        </w:rPr>
        <w:fldChar w:fldCharType="separate"/>
      </w:r>
      <w:r w:rsidR="00C5224A" w:rsidRPr="00EB11FD">
        <w:rPr>
          <w:rFonts w:cs="Times New Roman"/>
          <w:szCs w:val="24"/>
        </w:rPr>
        <w:t xml:space="preserve">(Donohue </w:t>
      </w:r>
      <w:r w:rsidR="00C5224A" w:rsidRPr="00EB11FD">
        <w:rPr>
          <w:rFonts w:cs="Times New Roman"/>
          <w:i/>
          <w:iCs/>
          <w:szCs w:val="24"/>
        </w:rPr>
        <w:t>et al.</w:t>
      </w:r>
      <w:r w:rsidR="00C5224A" w:rsidRPr="00EB11FD">
        <w:rPr>
          <w:rFonts w:cs="Times New Roman"/>
          <w:szCs w:val="24"/>
        </w:rPr>
        <w:t xml:space="preserve"> 2016; </w:t>
      </w:r>
      <w:r w:rsidR="00C5224A" w:rsidRPr="00EB11FD">
        <w:rPr>
          <w:rFonts w:cs="Times New Roman"/>
          <w:szCs w:val="24"/>
        </w:rPr>
        <w:lastRenderedPageBreak/>
        <w:t xml:space="preserve">Zelnik </w:t>
      </w:r>
      <w:r w:rsidR="00C5224A" w:rsidRPr="00EB11FD">
        <w:rPr>
          <w:rFonts w:cs="Times New Roman"/>
          <w:i/>
          <w:iCs/>
          <w:szCs w:val="24"/>
        </w:rPr>
        <w:t>et al.</w:t>
      </w:r>
      <w:r w:rsidR="00C5224A" w:rsidRPr="00EB11FD">
        <w:rPr>
          <w:rFonts w:cs="Times New Roman"/>
          <w:szCs w:val="24"/>
        </w:rPr>
        <w:t xml:space="preserve"> 2018)</w:t>
      </w:r>
      <w:r w:rsidR="00C5224A" w:rsidRPr="00EB11FD">
        <w:rPr>
          <w:szCs w:val="24"/>
        </w:rPr>
        <w:fldChar w:fldCharType="end"/>
      </w:r>
      <w:r w:rsidR="00C5224A" w:rsidRPr="00EB11FD">
        <w:rPr>
          <w:szCs w:val="24"/>
        </w:rPr>
        <w:t>. Thus,</w:t>
      </w:r>
      <w:r w:rsidR="00B51270" w:rsidRPr="00EB11FD">
        <w:rPr>
          <w:szCs w:val="24"/>
        </w:rPr>
        <w:t xml:space="preserve"> </w:t>
      </w:r>
      <w:ins w:id="106" w:author="Owen Petchey" w:date="2023-07-18T10:42:00Z">
        <w:r w:rsidR="00AD184D">
          <w:rPr>
            <w:szCs w:val="24"/>
          </w:rPr>
          <w:t xml:space="preserve">we need methods to quantify </w:t>
        </w:r>
      </w:ins>
      <w:ins w:id="107" w:author="Owen Petchey" w:date="2023-07-18T10:41:00Z">
        <w:r w:rsidR="006C2656">
          <w:rPr>
            <w:szCs w:val="24"/>
          </w:rPr>
          <w:t xml:space="preserve">response diversity </w:t>
        </w:r>
      </w:ins>
      <w:ins w:id="108" w:author="Owen Petchey" w:date="2023-07-18T10:42:00Z">
        <w:r w:rsidR="00AD184D">
          <w:rPr>
            <w:szCs w:val="24"/>
          </w:rPr>
          <w:t>in</w:t>
        </w:r>
      </w:ins>
      <w:del w:id="109" w:author="Owen Petchey" w:date="2023-07-18T10:41:00Z">
        <w:r w:rsidR="00B51270" w:rsidRPr="00EB11FD" w:rsidDel="006C2656">
          <w:rPr>
            <w:szCs w:val="24"/>
          </w:rPr>
          <w:delText>the</w:delText>
        </w:r>
      </w:del>
      <w:del w:id="110" w:author="Owen Petchey" w:date="2023-07-18T10:42:00Z">
        <w:r w:rsidR="00C5224A" w:rsidRPr="00EB11FD" w:rsidDel="00AD184D">
          <w:rPr>
            <w:szCs w:val="24"/>
          </w:rPr>
          <w:delText xml:space="preserve"> diversity-stability relationships cannot be investigated outside </w:delText>
        </w:r>
      </w:del>
      <w:r w:rsidR="00C5224A" w:rsidRPr="00EB11FD">
        <w:rPr>
          <w:szCs w:val="24"/>
        </w:rPr>
        <w:t xml:space="preserve">the context of </w:t>
      </w:r>
      <w:del w:id="111" w:author="Owen Petchey" w:date="2023-07-18T10:42:00Z">
        <w:r w:rsidR="00C5224A" w:rsidRPr="00EB11FD" w:rsidDel="00802A92">
          <w:rPr>
            <w:szCs w:val="24"/>
          </w:rPr>
          <w:delText>the environmental drivers</w:delText>
        </w:r>
      </w:del>
      <w:ins w:id="112" w:author="Owen Petchey" w:date="2023-07-18T10:42:00Z">
        <w:r w:rsidR="00802A92">
          <w:rPr>
            <w:szCs w:val="24"/>
          </w:rPr>
          <w:t>multifarious environmental change</w:t>
        </w:r>
      </w:ins>
      <w:del w:id="113" w:author="Owen Petchey" w:date="2023-07-18T10:42:00Z">
        <w:r w:rsidR="00C5224A" w:rsidRPr="00EB11FD" w:rsidDel="00802A92">
          <w:rPr>
            <w:szCs w:val="24"/>
          </w:rPr>
          <w:delText xml:space="preserve"> affecting both</w:delText>
        </w:r>
      </w:del>
      <w:r w:rsidR="00C5224A" w:rsidRPr="00EB11FD">
        <w:rPr>
          <w:szCs w:val="24"/>
        </w:rPr>
        <w:t xml:space="preserve">. </w:t>
      </w:r>
    </w:p>
    <w:p w14:paraId="5FC0ADAC" w14:textId="6A2172B7" w:rsidR="00C5224A" w:rsidRPr="00EB11FD" w:rsidRDefault="00802A92" w:rsidP="00A910CF">
      <w:pPr>
        <w:shd w:val="clear" w:color="auto" w:fill="FFFFFF" w:themeFill="background1"/>
        <w:spacing w:after="0" w:line="276" w:lineRule="auto"/>
        <w:ind w:firstLine="720"/>
        <w:rPr>
          <w:szCs w:val="24"/>
        </w:rPr>
      </w:pPr>
      <w:ins w:id="114" w:author="Owen Petchey" w:date="2023-07-18T10:42:00Z">
        <w:r>
          <w:rPr>
            <w:rFonts w:eastAsia="Times New Roman" w:cs="Times New Roman"/>
            <w:color w:val="000000" w:themeColor="text1"/>
            <w:szCs w:val="24"/>
            <w:lang w:eastAsia="en-GB"/>
          </w:rPr>
          <w:t xml:space="preserve">Furthermore, </w:t>
        </w:r>
      </w:ins>
      <w:ins w:id="115" w:author="Owen Petchey" w:date="2023-07-18T10:43:00Z">
        <w:r w:rsidR="00336DED">
          <w:rPr>
            <w:rFonts w:eastAsia="Times New Roman" w:cs="Times New Roman"/>
            <w:color w:val="000000" w:themeColor="text1"/>
            <w:szCs w:val="24"/>
            <w:lang w:eastAsia="en-GB"/>
          </w:rPr>
          <w:t xml:space="preserve">a multifarious context raises </w:t>
        </w:r>
      </w:ins>
      <w:del w:id="116" w:author="Owen Petchey" w:date="2023-07-18T10:43:00Z">
        <w:r w:rsidR="00E24476" w:rsidRPr="00EB11FD" w:rsidDel="00336DED">
          <w:rPr>
            <w:rFonts w:eastAsia="Times New Roman" w:cs="Times New Roman"/>
            <w:color w:val="000000" w:themeColor="text1"/>
            <w:szCs w:val="24"/>
            <w:lang w:eastAsia="en-GB"/>
          </w:rPr>
          <w:delText xml:space="preserve">Of particular concern are the </w:delText>
        </w:r>
      </w:del>
      <w:r w:rsidR="00E24476" w:rsidRPr="00EB11FD">
        <w:rPr>
          <w:rFonts w:eastAsia="Times New Roman" w:cs="Times New Roman"/>
          <w:color w:val="000000" w:themeColor="text1"/>
          <w:szCs w:val="24"/>
          <w:lang w:eastAsia="en-GB"/>
        </w:rPr>
        <w:t xml:space="preserve">potential </w:t>
      </w:r>
      <w:ins w:id="117" w:author="Owen Petchey" w:date="2023-07-18T10:43:00Z">
        <w:r w:rsidR="00336DED">
          <w:rPr>
            <w:rFonts w:eastAsia="Times New Roman" w:cs="Times New Roman"/>
            <w:color w:val="000000" w:themeColor="text1"/>
            <w:szCs w:val="24"/>
            <w:lang w:eastAsia="en-GB"/>
          </w:rPr>
          <w:t xml:space="preserve">for </w:t>
        </w:r>
      </w:ins>
      <w:r w:rsidR="00E24476" w:rsidRPr="00EB11FD">
        <w:rPr>
          <w:rFonts w:eastAsia="Times New Roman" w:cs="Times New Roman"/>
          <w:color w:val="000000" w:themeColor="text1"/>
          <w:szCs w:val="24"/>
          <w:lang w:eastAsia="en-GB"/>
        </w:rPr>
        <w:t xml:space="preserve">interactions between </w:t>
      </w:r>
      <w:del w:id="118" w:author="Owen Petchey" w:date="2023-07-18T10:43:00Z">
        <w:r w:rsidR="00E24476" w:rsidRPr="00EB11FD" w:rsidDel="00336DED">
          <w:rPr>
            <w:rFonts w:eastAsia="Times New Roman" w:cs="Times New Roman"/>
            <w:color w:val="000000" w:themeColor="text1"/>
            <w:szCs w:val="24"/>
            <w:lang w:eastAsia="en-GB"/>
          </w:rPr>
          <w:delText xml:space="preserve">multiple </w:delText>
        </w:r>
      </w:del>
      <w:r w:rsidR="00E24476" w:rsidRPr="00EB11FD">
        <w:rPr>
          <w:rFonts w:eastAsia="Times New Roman" w:cs="Times New Roman"/>
          <w:color w:val="000000" w:themeColor="text1"/>
          <w:szCs w:val="24"/>
          <w:lang w:eastAsia="en-GB"/>
        </w:rPr>
        <w:t xml:space="preserve">drivers, which may result in effects larger than (synergism) or smaller than (antagonism) those expected from the sum of the individual stressors (additive) </w:t>
      </w:r>
      <w:r w:rsidR="00E24476" w:rsidRPr="00EB11FD">
        <w:rPr>
          <w:rFonts w:eastAsia="Times New Roman" w:cs="Times New Roman"/>
          <w:color w:val="000000" w:themeColor="text1"/>
          <w:szCs w:val="24"/>
          <w:lang w:eastAsia="en-GB"/>
        </w:rPr>
        <w:fldChar w:fldCharType="begin"/>
      </w:r>
      <w:r w:rsidR="00E24476" w:rsidRPr="00EB11FD">
        <w:rPr>
          <w:rFonts w:eastAsia="Times New Roman" w:cs="Times New Roman"/>
          <w:color w:val="000000" w:themeColor="text1"/>
          <w:szCs w:val="24"/>
          <w:lang w:eastAsia="en-GB"/>
        </w:rPr>
        <w:instrText xml:space="preserve"> ADDIN ZOTERO_ITEM CSL_CITATION {"citationID":"y9FHNTvc","properties":{"formattedCitation":"(Piggott {\\i{}et al.} 2015)","plainCitation":"(Piggott et al. 2015)","noteIndex":0},"citationItems":[{"id":227,"uris":["http://zotero.org/users/10426170/items/MI24IEAW"],"itemData":{"id":227,"type":"article-journal","abstract":"The potential for complex synergistic or antagonistic interactions between multiple stressors presents one of the largest uncertainties when predicting ecological change but, despite common use of the terms in the scientific literature, a consensus on their operational definition is still lacking. The identification of synergism or antagonism is generally straightforward when stressors operate in the same direction, but if individual stressor effects oppose each other, the definition of synergism is paradoxical because what is synergistic to one stressor's effect direction is antagonistic to the others. In their highly cited meta-analysis, Crain et al. (Ecology Letters, 11, 2008: 1304) 1304 assumed in situations with opposing individual effects that synergy only occurs when the cumulative effect is more negative than the additive sum of the opposing individual effects. We argue against this and propose a new systematic classification based on an additive effects model that combines the magnitude and response direction of the cumulative effect and the interaction effect. A new class of “mitigating synergism” is identified, where cumulative effects are reversed and enhanced. We applied our directional classification to the dataset compiled by Crain et al. (Ecology Letters, 11, 2008: 1304) to determine the prevalence of synergistic, antagonistic, and additive interactions. Compared to their original analysis, we report differences in the representation of interaction classes by interaction type and we document examples of mitigating synergism, highlighting the importance of incorporating individual stressor effect directions in the determination of synergisms and antagonisms. This is particularly pertinent given a general bias in ecology toward investigating and reporting adverse multiple stressor effects (double negative). We emphasize the need for reconsideration by the ecological community of the interpretation of synergism and antagonism in situations where individual stressor effects oppose each other or where cumulative effects are reversed and enhanced.","container-title":"Ecology and Evolution","DOI":"10.1002/ece3.1465","ISSN":"20457758","issue":"7","page":"1538-1547","title":"Reconceptualizing synergism and antagonism among multiple stressors","volume":"5","author":[{"family":"Piggott","given":"Jeremy J."},{"family":"Townsend","given":"Colin R."},{"family":"Matthaei","given":"Christoph D."}],"issued":{"date-parts":[["2015"]]}}}],"schema":"https://github.com/citation-style-language/schema/raw/master/csl-citation.json"} </w:instrText>
      </w:r>
      <w:r w:rsidR="00E24476" w:rsidRPr="00EB11FD">
        <w:rPr>
          <w:rFonts w:eastAsia="Times New Roman" w:cs="Times New Roman"/>
          <w:color w:val="000000" w:themeColor="text1"/>
          <w:szCs w:val="24"/>
          <w:lang w:eastAsia="en-GB"/>
        </w:rPr>
        <w:fldChar w:fldCharType="separate"/>
      </w:r>
      <w:r w:rsidR="00E24476" w:rsidRPr="00EB11FD">
        <w:rPr>
          <w:rFonts w:cs="Times New Roman"/>
          <w:color w:val="000000" w:themeColor="text1"/>
          <w:szCs w:val="24"/>
        </w:rPr>
        <w:t xml:space="preserve">(Piggott </w:t>
      </w:r>
      <w:r w:rsidR="00E24476" w:rsidRPr="00EB11FD">
        <w:rPr>
          <w:rFonts w:cs="Times New Roman"/>
          <w:i/>
          <w:iCs/>
          <w:color w:val="000000" w:themeColor="text1"/>
          <w:szCs w:val="24"/>
        </w:rPr>
        <w:t>et al.</w:t>
      </w:r>
      <w:r w:rsidR="00E24476" w:rsidRPr="00EB11FD">
        <w:rPr>
          <w:rFonts w:cs="Times New Roman"/>
          <w:color w:val="000000" w:themeColor="text1"/>
          <w:szCs w:val="24"/>
        </w:rPr>
        <w:t xml:space="preserve"> 2015)</w:t>
      </w:r>
      <w:r w:rsidR="00E24476" w:rsidRPr="00EB11FD">
        <w:rPr>
          <w:rFonts w:eastAsia="Times New Roman" w:cs="Times New Roman"/>
          <w:color w:val="000000" w:themeColor="text1"/>
          <w:szCs w:val="24"/>
          <w:lang w:eastAsia="en-GB"/>
        </w:rPr>
        <w:fldChar w:fldCharType="end"/>
      </w:r>
      <w:r w:rsidR="00E24476" w:rsidRPr="00EB11FD">
        <w:rPr>
          <w:rFonts w:eastAsia="Times New Roman" w:cs="Times New Roman"/>
          <w:color w:val="000000" w:themeColor="text1"/>
          <w:szCs w:val="24"/>
          <w:lang w:eastAsia="en-GB"/>
        </w:rPr>
        <w:t xml:space="preserve">. Evidence shows that multiple interacting drivers are impacting ecosystem’s diversity and stability </w:t>
      </w:r>
      <w:r w:rsidR="00E24476" w:rsidRPr="00EB11FD">
        <w:rPr>
          <w:rFonts w:eastAsia="Times New Roman" w:cs="Times New Roman"/>
          <w:color w:val="000000" w:themeColor="text1"/>
          <w:szCs w:val="24"/>
          <w:lang w:eastAsia="en-GB"/>
        </w:rPr>
        <w:fldChar w:fldCharType="begin"/>
      </w:r>
      <w:r w:rsidR="00E24476" w:rsidRPr="00EB11FD">
        <w:rPr>
          <w:rFonts w:eastAsia="Times New Roman" w:cs="Times New Roman"/>
          <w:color w:val="000000" w:themeColor="text1"/>
          <w:szCs w:val="24"/>
          <w:lang w:eastAsia="en-GB"/>
        </w:rPr>
        <w:instrText xml:space="preserve"> ADDIN ZOTERO_ITEM CSL_CITATION {"citationID":"nHzXGqE3","properties":{"formattedCitation":"(Pires {\\i{}et al.} 2018; Polazzo &amp; Rico 2021)","plainCitation":"(Pires et al. 2018; Polazzo &amp; Rico 2021)","noteIndex":0},"citationItems":[{"id":960,"uris":["http://zotero.org/users/10426170/items/AFQ2H9WX"],"itemData":{"id":960,"type":"article-journal","abstract":"Climate change and biodiversity loss are expected to simultaneously affect ecosystems, however research on how each driver mediates the effect of the other has been limited in scope. The multiple stressor framework emphasizes non-additive effects, but biodiversity may also buffer the effects of climate change, and climate change may alter which mechanisms underlie biodiversity–function relationships. Here, we performed an experiment using tank bromeliad ecosystems to test the various ways that rainfall changes and litter diversity may jointly determine ecological processes. Litter diversity and rainfall changes interactively affected multiple functions, but how depends on the process measured. High litter diversity buffered the effects of altered rainfall on detritivore communities, evidence of insurance against impacts of climate change. Altered rainfall affected the mechanisms by which litter diversity influenced decomposition, reducing the importance of complementary attributes of species (complementarity effects), and resulting in an increasing dependence on the maintenance of specific species (dominance effects). Finally, altered rainfall conditions prevented litter diversity from fueling methanogenesis, because such changes in rainfall reduced microbial activity by 58%. Together, these results demonstrate that the effects of climate change and biodiversity loss on ecosystems cannot be understood in isolation and interactions between these stressors can be multifaceted.","container-title":"Ecology","DOI":"10.1002/ecy.2202","ISSN":"00129658","issue":"5","title":"Interactive effects of climate change and biodiversity loss on ecosystem functioning","volume":"99","author":[{"family":"Pires","given":"Aliny P.F."},{"family":"Srivastava","given":"Diane S."},{"family":"Marino","given":"Nicholas A.C."},{"family":"MacDonald","given":"A. Andrew M."},{"family":"Figueiredo-Barros","given":"Marcos Paulo"},{"family":"Farjalla","given":"Vinicius F."}],"issued":{"date-parts":[["2018"]]}}},{"id":837,"uris":["http://zotero.org/users/10426170/items/URZGSEAJ"],"itemData":{"id":837,"type":"article-journal","abstract":"Ecological stability is a multidimensional construct. Investigating multiple stability dimensions is key to understand how ecosystems respond to disturbance. Here, we evaluated the single and combined effects of common agricultural stressors (insecticide, herbicide and nutrients) on four dimensions of stability (resistance, resilience, recovery and invariability) and on the overall dimensionality of stability (DS) using the results of a freshwater mesocosm experiment. Functional recovery and resilience to pesticides were enhanced in nutrient-enriched systems, whereas compositional recovery was generally not achieved. Pesticides did not affect compositional DS, whereas functional DS was significantly increased by the insecticide only in non-enriched systems. Stressor interactions acted non-additively on single stability dimensions as well as on functional DS. Moreover we demonstrate that pesticides can modify the correlation between functional and compositional aspects of stability. Our study shows that different disturbance types, and their interactions, require specific management actions to promote ecosystem stability.","container-title":"Ecology Letters","DOI":"10.1111/ele.13770","ISSN":"14610248","issue":"April","page":"1-13","title":"Effects of multiple stressors on the dimensionality of ecological stability","author":[{"family":"Polazzo","given":"Francesco"},{"family":"Rico","given":"Andreu"}],"issued":{"date-parts":[["2021"]]}}}],"schema":"https://github.com/citation-style-language/schema/raw/master/csl-citation.json"} </w:instrText>
      </w:r>
      <w:r w:rsidR="00E24476" w:rsidRPr="00EB11FD">
        <w:rPr>
          <w:rFonts w:eastAsia="Times New Roman" w:cs="Times New Roman"/>
          <w:color w:val="000000" w:themeColor="text1"/>
          <w:szCs w:val="24"/>
          <w:lang w:eastAsia="en-GB"/>
        </w:rPr>
        <w:fldChar w:fldCharType="separate"/>
      </w:r>
      <w:r w:rsidR="00E24476" w:rsidRPr="00EB11FD">
        <w:rPr>
          <w:rFonts w:cs="Times New Roman"/>
          <w:color w:val="000000" w:themeColor="text1"/>
          <w:szCs w:val="24"/>
        </w:rPr>
        <w:t xml:space="preserve">(Pires </w:t>
      </w:r>
      <w:r w:rsidR="00E24476" w:rsidRPr="00EB11FD">
        <w:rPr>
          <w:rFonts w:cs="Times New Roman"/>
          <w:i/>
          <w:iCs/>
          <w:color w:val="000000" w:themeColor="text1"/>
          <w:szCs w:val="24"/>
        </w:rPr>
        <w:t>et al.</w:t>
      </w:r>
      <w:r w:rsidR="00E24476" w:rsidRPr="00EB11FD">
        <w:rPr>
          <w:rFonts w:cs="Times New Roman"/>
          <w:color w:val="000000" w:themeColor="text1"/>
          <w:szCs w:val="24"/>
        </w:rPr>
        <w:t xml:space="preserve"> 2018; Polazzo &amp; Rico 2021)</w:t>
      </w:r>
      <w:r w:rsidR="00E24476" w:rsidRPr="00EB11FD">
        <w:rPr>
          <w:rFonts w:eastAsia="Times New Roman" w:cs="Times New Roman"/>
          <w:color w:val="000000" w:themeColor="text1"/>
          <w:szCs w:val="24"/>
          <w:lang w:eastAsia="en-GB"/>
        </w:rPr>
        <w:fldChar w:fldCharType="end"/>
      </w:r>
      <w:r w:rsidR="00E24476" w:rsidRPr="00EB11FD">
        <w:rPr>
          <w:rFonts w:eastAsia="Times New Roman" w:cs="Times New Roman"/>
          <w:color w:val="000000" w:themeColor="text1"/>
          <w:szCs w:val="24"/>
          <w:lang w:eastAsia="en-GB"/>
        </w:rPr>
        <w:t xml:space="preserve">, and meta-analyses summarising available research on multiple driver impacts have highlighted that non-additive effects are common </w:t>
      </w:r>
      <w:r w:rsidR="00E24476" w:rsidRPr="00EB11FD">
        <w:rPr>
          <w:rFonts w:eastAsia="Times New Roman" w:cs="Times New Roman"/>
          <w:color w:val="000000" w:themeColor="text1"/>
          <w:szCs w:val="24"/>
          <w:lang w:eastAsia="en-GB"/>
        </w:rPr>
        <w:fldChar w:fldCharType="begin"/>
      </w:r>
      <w:r w:rsidR="007034E5">
        <w:rPr>
          <w:rFonts w:eastAsia="Times New Roman" w:cs="Times New Roman"/>
          <w:color w:val="000000" w:themeColor="text1"/>
          <w:szCs w:val="24"/>
          <w:lang w:eastAsia="en-GB"/>
        </w:rPr>
        <w:instrText xml:space="preserve"> ADDIN ZOTERO_ITEM CSL_CITATION {"citationID":"F5ETZbOE","properties":{"formattedCitation":"(Crain {\\i{}et al.} 2008; Jackson {\\i{}et al.} 2016; Birk {\\i{}et al.} 2020)","plainCitation":"(Crain et al. 2008; Jackson et al. 2016; Birk et al. 2020)","noteIndex":0},"citationItems":[{"id":485,"uris":["http://zotero.org/users/10426170/items/UA8UJS27"],"itemData":{"id":485,"type":"article-journal","abstract":"Humans impact natural systems in a multitude of ways, yet the cumulative effect of multiple stressors on ecological communities remains largely unknown. Here we synthesized 171 studies that manipulated two or more stressors in marine and coastal systems and found that cumulative effects in individual studies were additive (26%), synergistic (36%), and antagonistic (38%). The overall interaction effect across all studies was synergistic, but interaction type varied by response level (community: antagonistic, population: synergistic), trophic level (autotrophs: antagonistic, heterotrophs: synergistic), and specific stressor pair (seven pairs additive, three pairs each synergistic and antagonistic). Addition of a third stressor changed interaction effects significantly in two-thirds of all cases and doubled the number of synergistic interactions. Given that most studies were performed in laboratories where stressor effects can be carefully isolated, these three-stressor results suggest that synergies may be quite common in nature where more than two stressors almost always coexist. While significant gaps exist in multiple stressor research, our results suggest an immediate need to account for stressor interactions in ecological studies and conservation planning.","container-title":"Ecology Letters","DOI":"10.1111/j.1461-0248.2008.01253.x","ISSN":"1461023X","issue":"12","page":"1304-1315","title":"Interactive and cumulative effects of multiple human stressors in marine systems","volume":"11","author":[{"family":"Crain","given":"Caitlin Mullan"},{"family":"Kroeker","given":"Kristy"},{"family":"Halpern","given":"Benjamin S."}],"issued":{"date-parts":[["2008"]]}}},{"id":393,"uris":["http://zotero.org/users/10426170/items/2VZSKD86"],"itemData":{"id":393,"type":"article-journal","abstract":"The accelerating rate of global change has focused attention on the cumulative impacts of novel and extreme environmental changes (i.e. stressors), especially in marine ecosystems. As integrators of local catchment and regional processes, freshwater ecosystems are also ranked highly sensitive to the net effects of multiple stressors, yet there has not been a large-scale quantitative synthesis. We analysed data from 88 papers including 286 responses of freshwater ecosystems to paired stressors and discovered that overall, their cumulative mean effect size was less than the sum of their single effects (i.e. an antagonistic interaction). Net effects of dual stressors on diversity and functional performance response metrics were additive and antagonistic, respectively. Across individual studies, a simple vote-counting method revealed that the net effects of stressor pairs were frequently more antagonistic (41%) than synergistic (28%), additive (16%) or reversed (15%). Here, we define a reversal as occurring when the net impact of two stressors is in the opposite direction (negative or positive) from that of the sum of their single effects. While warming paired with nutrification resulted in additive net effects, the overall mean net effect of warming combined with a second stressor was antagonistic. Most importantly, the mean net effects across all stressor pairs and response metrics were consistently antagonistic or additive, contrasting the greater prevalence of reported synergies in marine systems. Here, a possible explanation for more antagonistic responses by freshwater biota to stressors is that the inherent greater environmental variability of smaller aquatic ecosystems fosters greater potential for acclimation and co-adaptation to multiple stressors.","container-title":"Global Change Biology","DOI":"10.1111/gcb.13028","ISSN":"13652486","issue":"1","page":"180-189","title":"Net effects of multiple stressors in freshwater ecosystems: A meta-analysis","volume":"22","author":[{"family":"Jackson","given":"Michelle C."},{"family":"Loewen","given":"Charlie J.G."},{"family":"Vinebrooke","given":"Rolf D."},{"family":"Chimimba","given":"Christian T."}],"issued":{"date-parts":[["2016"]]}}},{"id":"q7yuC0cJ/j5NEUlOU","uris":["http://zotero.org/users/10426170/items/RWNDGFU4"],"itemData":{"id":400,"type":"article-journal","abstract":"Climate and land-use change drive a suite of stressors that shape ecosystems and interact to yield complex ecological responses (that is, additive, antagonistic and synergistic effects). We know little about the spatial scales relevant for the outcomes of such interactions and little about effect sizes. These knowledge gaps need to be filled to underpin future land management decisions or climate mitigation interventions for protecting and restoring freshwater ecosystems. This study combines data across scales from 33 mesocosm experiments with those from 14 river basins and 22 cross-basin studies in Europe, producing 174 combinations of paired-stressor effects on a biological response variable. Generalized linear models showed that only one of the two stressors had a significant effect in 39% of the analysed cases, 28% of the paired-stressor combinations resulted in additive effects and 33% resulted in interactive (antagonistic, synergistic, opposing or reversal) effects. For lakes, the frequencies of additive and interactive effects were similar for all spatial scales addressed, while for rivers these frequencies increased with scale. Nutrient enrichment was the overriding stressor for lakes, with effects generally exceeding those of secondary stressors. For rivers, the effects of nutrient enrichment were dependent on the specific stressor combination and biological response variable. These results vindicate the traditional focus of lake restoration and management on nutrient stress, while highlighting that river management requires more bespoke management solutions. A cross-scale analysis of paired-stressor effects on biological variables of European freshwater ecosystems shows that in 39% of cases, significant effects were limited to single stressors, with nutrient enrichment being the most important of these in lakes. Additive and interactive effects were similarly frequent (ca. 30% each), this frequency being independent of the spatial scale of analysis for lakes but increasing with scale for rivers.","container-title":"Nature Ecology &amp; Evolution","DOI":"10.1038/s41559-020-1216-4","issue":"1","title":"Impacts of multiple stressors on freshwater biota across spatial scales and ecosystems","author":[{"family":"Birk","given":"Sebastian"},{"family":"Chapman","given":"Daniel"},{"family":"Carvalho","given":"Laurence"},{"family":"Spears","given":"Bryan M."},{"family":"Andersen","given":"Hans Estrup"},{"family":"Argillier","given":"Christine"},{"family":"Auer","given":"Stefan"},{"family":"Baattrup-Pedersen","given":"Annette"},{"family":"Banin","given":"Lindsay"},{"family":"Beklioğlu","given":"Meryem"},{"family":"Bondar-Kunze","given":"Elisabeth"},{"family":"Borja","given":"Angel"},{"family":"Branco","given":"Paulo"},{"family":"Bucak","given":"Tuba"},{"family":"Buijse","given":"Anthonie D."},{"family":"Cardoso","given":"Ana Cristina"},{"family":"Couture","given":"Raoul-Marie"},{"family":"Cremona","given":"Fabien"},{"family":"Zwart","given":"Dick","non-dropping-particle":"de"},{"family":"Feld","given":"Christian K."},{"family":"Ferreira","given":"M. Teresa"},{"family":"Feuchtmayr","given":"Heidrun"},{"family":"Gessner","given":"Mark O."},{"family":"Gieswein","given":"Alexander"},{"family":"Globevnik","given":"Lidija"},{"family":"Graeber","given":"Daniel"},{"family":"Graf","given":"Wolfram"},{"family":"Gutiérrez-Cánovas","given":"Cayetano"},{"family":"Hanganu","given":"Jenica"},{"family":"Işkın","given":"Uğur"},{"family":"Järvinen","given":"Marko"},{"family":"Jeppesen","given":"Erik"},{"family":"Kotamäki","given":"Niina"},{"family":"Kuijper","given":"Marijn"},{"family":"Lemm","given":"Jan U."},{"family":"Lu","given":"Shenglan"},{"family":"Solheim","given":"Anne Lyche"},{"family":"Mischke","given":"Ute"},{"family":"Moe","given":"S. Jannicke"},{"family":"Nõges","given":"Peeter"},{"family":"Nõges","given":"Tiina"},{"family":"Ormerod","given":"Steve J."},{"family":"Panagopoulos","given":"Yiannis"},{"family":"Phillips","given":"Geoff"},{"family":"Posthuma","given":"Leo"},{"family":"Pouso","given":"Sarai"},{"family":"Prudhomme","given":"Christel"},{"family":"Rankinen","given":"Katri"},{"family":"Rasmussen","given":"Jes J."},{"family":"Richardson","given":"Jessica"},{"family":"Sagouis","given":"Alban"},{"family":"Santos","given":"José Maria"},{"family":"Schäfer","given":"Ralf B."},{"family":"Schinegger","given":"Rafaela"},{"family":"Schmutz","given":"Stefan"},{"family":"Schneider","given":"Susanne C."},{"family":"Schülting","given":"Lisa"},{"family":"Segurado","given":"Pedro"},{"family":"Stefanidis","given":"Kostas"},{"family":"Sures","given":"Bernd"},{"family":"Thackeray","given":"Stephen J."},{"family":"Turunen","given":"Jarno"},{"family":"Uyarra","given":"María C."},{"family":"Venohr","given":"Markus"},{"family":"Ohe","given":"Peter Carsten","non-dropping-particle":"von der"},{"family":"Willby","given":"Nigel"},{"family":"Hering","given":"Daniel"}],"issued":{"date-parts":[["2020"]]}}}],"schema":"https://github.com/citation-style-language/schema/raw/master/csl-citation.json"} </w:instrText>
      </w:r>
      <w:r w:rsidR="00E24476" w:rsidRPr="00EB11FD">
        <w:rPr>
          <w:rFonts w:eastAsia="Times New Roman" w:cs="Times New Roman"/>
          <w:color w:val="000000" w:themeColor="text1"/>
          <w:szCs w:val="24"/>
          <w:lang w:eastAsia="en-GB"/>
        </w:rPr>
        <w:fldChar w:fldCharType="separate"/>
      </w:r>
      <w:r w:rsidR="00E24476" w:rsidRPr="00EB11FD">
        <w:rPr>
          <w:rFonts w:cs="Times New Roman"/>
          <w:color w:val="000000" w:themeColor="text1"/>
          <w:szCs w:val="24"/>
        </w:rPr>
        <w:t xml:space="preserve">(Crain </w:t>
      </w:r>
      <w:r w:rsidR="00E24476" w:rsidRPr="00EB11FD">
        <w:rPr>
          <w:rFonts w:cs="Times New Roman"/>
          <w:i/>
          <w:iCs/>
          <w:color w:val="000000" w:themeColor="text1"/>
          <w:szCs w:val="24"/>
        </w:rPr>
        <w:t>et al.</w:t>
      </w:r>
      <w:r w:rsidR="00E24476" w:rsidRPr="00EB11FD">
        <w:rPr>
          <w:rFonts w:cs="Times New Roman"/>
          <w:color w:val="000000" w:themeColor="text1"/>
          <w:szCs w:val="24"/>
        </w:rPr>
        <w:t xml:space="preserve"> 2008; Jackson </w:t>
      </w:r>
      <w:r w:rsidR="00E24476" w:rsidRPr="00EB11FD">
        <w:rPr>
          <w:rFonts w:cs="Times New Roman"/>
          <w:i/>
          <w:iCs/>
          <w:color w:val="000000" w:themeColor="text1"/>
          <w:szCs w:val="24"/>
        </w:rPr>
        <w:t>et al.</w:t>
      </w:r>
      <w:r w:rsidR="00E24476" w:rsidRPr="00EB11FD">
        <w:rPr>
          <w:rFonts w:cs="Times New Roman"/>
          <w:color w:val="000000" w:themeColor="text1"/>
          <w:szCs w:val="24"/>
        </w:rPr>
        <w:t xml:space="preserve"> 2016; Birk </w:t>
      </w:r>
      <w:r w:rsidR="00E24476" w:rsidRPr="00EB11FD">
        <w:rPr>
          <w:rFonts w:cs="Times New Roman"/>
          <w:i/>
          <w:iCs/>
          <w:color w:val="000000" w:themeColor="text1"/>
          <w:szCs w:val="24"/>
        </w:rPr>
        <w:t>et al.</w:t>
      </w:r>
      <w:r w:rsidR="00E24476" w:rsidRPr="00EB11FD">
        <w:rPr>
          <w:rFonts w:cs="Times New Roman"/>
          <w:color w:val="000000" w:themeColor="text1"/>
          <w:szCs w:val="24"/>
        </w:rPr>
        <w:t xml:space="preserve"> 2020)</w:t>
      </w:r>
      <w:r w:rsidR="00E24476" w:rsidRPr="00EB11FD">
        <w:rPr>
          <w:rFonts w:eastAsia="Times New Roman" w:cs="Times New Roman"/>
          <w:color w:val="000000" w:themeColor="text1"/>
          <w:szCs w:val="24"/>
          <w:lang w:eastAsia="en-GB"/>
        </w:rPr>
        <w:fldChar w:fldCharType="end"/>
      </w:r>
      <w:r w:rsidR="00E24476" w:rsidRPr="00EB11FD">
        <w:rPr>
          <w:rFonts w:eastAsia="Times New Roman" w:cs="Times New Roman"/>
          <w:color w:val="000000" w:themeColor="text1"/>
          <w:szCs w:val="24"/>
          <w:lang w:eastAsia="en-GB"/>
        </w:rPr>
        <w:t>.</w:t>
      </w:r>
    </w:p>
    <w:p w14:paraId="69545EBE" w14:textId="32D3F38C" w:rsidR="00947DD1" w:rsidRPr="00EB11FD" w:rsidRDefault="00947DD1" w:rsidP="00A910CF">
      <w:pPr>
        <w:shd w:val="clear" w:color="auto" w:fill="FFFFFF" w:themeFill="background1"/>
        <w:spacing w:line="276" w:lineRule="auto"/>
        <w:ind w:firstLine="720"/>
        <w:rPr>
          <w:szCs w:val="24"/>
        </w:rPr>
      </w:pPr>
      <w:del w:id="119" w:author="Owen Petchey" w:date="2023-07-18T10:43:00Z">
        <w:r w:rsidRPr="00EB11FD" w:rsidDel="00581608">
          <w:rPr>
            <w:rFonts w:eastAsia="Times New Roman" w:cs="Times New Roman"/>
            <w:color w:val="000000"/>
            <w:szCs w:val="24"/>
            <w:lang w:eastAsia="en-GB"/>
          </w:rPr>
          <w:delText xml:space="preserve"> </w:delText>
        </w:r>
      </w:del>
      <w:r w:rsidR="006701E3" w:rsidRPr="00EB11FD">
        <w:rPr>
          <w:rFonts w:eastAsia="Times New Roman" w:cs="Times New Roman"/>
          <w:color w:val="000000"/>
          <w:szCs w:val="24"/>
          <w:lang w:eastAsia="en-GB"/>
        </w:rPr>
        <w:t xml:space="preserve">Yet, </w:t>
      </w:r>
      <w:r w:rsidR="006701E3" w:rsidRPr="00EB11FD">
        <w:rPr>
          <w:szCs w:val="24"/>
        </w:rPr>
        <w:t xml:space="preserve">there has been little if any exploration of response diversity in the context of multiple simultaneously changing environmental drivers (multifarious environmental change). </w:t>
      </w:r>
      <w:r w:rsidRPr="00EB11FD">
        <w:rPr>
          <w:rFonts w:eastAsia="Times New Roman" w:cs="Times New Roman"/>
          <w:color w:val="000000"/>
          <w:szCs w:val="24"/>
          <w:lang w:eastAsia="en-GB"/>
        </w:rPr>
        <w:t>Hence, an extension of this method is urgently needed to understand</w:t>
      </w:r>
      <w:r w:rsidRPr="00EB11FD">
        <w:rPr>
          <w:noProof/>
          <w:szCs w:val="24"/>
        </w:rPr>
        <w:t xml:space="preserve"> </w:t>
      </w:r>
      <w:r w:rsidRPr="00EB11FD">
        <w:rPr>
          <w:rFonts w:eastAsia="Times New Roman" w:cs="Times New Roman"/>
          <w:color w:val="000000"/>
          <w:szCs w:val="24"/>
          <w:lang w:eastAsia="en-GB"/>
        </w:rPr>
        <w:t xml:space="preserve">whether response diversity is a key determinant of stability in communities exposed to multifarious environmental change. Understanding the role of response diversity in driving the diversity-stability relationship in face of multiple environmental drivers may help translating experimental results and theoretical advancements </w:t>
      </w:r>
      <w:del w:id="120" w:author="Owen Petchey" w:date="2023-07-18T10:43:00Z">
        <w:r w:rsidRPr="00EB11FD" w:rsidDel="00581608">
          <w:rPr>
            <w:rFonts w:eastAsia="Times New Roman" w:cs="Times New Roman"/>
            <w:color w:val="000000"/>
            <w:szCs w:val="24"/>
            <w:lang w:eastAsia="en-GB"/>
          </w:rPr>
          <w:delText xml:space="preserve">directly </w:delText>
        </w:r>
      </w:del>
      <w:r w:rsidRPr="00EB11FD">
        <w:rPr>
          <w:rFonts w:eastAsia="Times New Roman" w:cs="Times New Roman"/>
          <w:color w:val="000000"/>
          <w:szCs w:val="24"/>
          <w:lang w:eastAsia="en-GB"/>
        </w:rPr>
        <w:t>into information for policymakers</w:t>
      </w:r>
      <w:ins w:id="121" w:author="Owen Petchey" w:date="2023-07-18T10:44:00Z">
        <w:r w:rsidR="00581608">
          <w:rPr>
            <w:rFonts w:eastAsia="Times New Roman" w:cs="Times New Roman"/>
            <w:color w:val="000000"/>
            <w:szCs w:val="24"/>
            <w:lang w:eastAsia="en-GB"/>
          </w:rPr>
          <w:t xml:space="preserve"> due to the greater relevance of the </w:t>
        </w:r>
        <w:r w:rsidR="00FF612E">
          <w:rPr>
            <w:rFonts w:eastAsia="Times New Roman" w:cs="Times New Roman"/>
            <w:color w:val="000000"/>
            <w:szCs w:val="24"/>
            <w:lang w:eastAsia="en-GB"/>
          </w:rPr>
          <w:t>multifarious context</w:t>
        </w:r>
      </w:ins>
      <w:r w:rsidRPr="00EB11FD">
        <w:rPr>
          <w:rFonts w:eastAsia="Times New Roman" w:cs="Times New Roman"/>
          <w:color w:val="000000"/>
          <w:szCs w:val="24"/>
          <w:lang w:eastAsia="en-GB"/>
        </w:rPr>
        <w:t xml:space="preserve">. </w:t>
      </w:r>
      <w:r w:rsidR="000821C7" w:rsidRPr="00EB11FD">
        <w:rPr>
          <w:rFonts w:eastAsia="Times New Roman" w:cs="Times New Roman"/>
          <w:color w:val="000000"/>
          <w:szCs w:val="24"/>
          <w:lang w:eastAsia="en-GB"/>
        </w:rPr>
        <w:t>Such information</w:t>
      </w:r>
      <w:r w:rsidR="00B820E4" w:rsidRPr="00EB11FD">
        <w:rPr>
          <w:rFonts w:eastAsia="Times New Roman" w:cs="Times New Roman"/>
          <w:color w:val="000000"/>
          <w:szCs w:val="24"/>
          <w:lang w:eastAsia="en-GB"/>
        </w:rPr>
        <w:t xml:space="preserve"> is </w:t>
      </w:r>
      <w:del w:id="122" w:author="Owen Petchey" w:date="2023-07-18T10:44:00Z">
        <w:r w:rsidR="00B820E4" w:rsidRPr="00EB11FD" w:rsidDel="00FF612E">
          <w:rPr>
            <w:rFonts w:eastAsia="Times New Roman" w:cs="Times New Roman"/>
            <w:color w:val="000000"/>
            <w:szCs w:val="24"/>
            <w:lang w:eastAsia="en-GB"/>
          </w:rPr>
          <w:delText xml:space="preserve">disproportionately </w:delText>
        </w:r>
      </w:del>
      <w:r w:rsidR="00B820E4" w:rsidRPr="00EB11FD">
        <w:rPr>
          <w:rFonts w:eastAsia="Times New Roman" w:cs="Times New Roman"/>
          <w:color w:val="000000"/>
          <w:szCs w:val="24"/>
          <w:lang w:eastAsia="en-GB"/>
        </w:rPr>
        <w:t xml:space="preserve">important, as the </w:t>
      </w:r>
      <w:r w:rsidR="008A442B" w:rsidRPr="00EB11FD">
        <w:rPr>
          <w:rFonts w:eastAsia="Times New Roman" w:cs="Times New Roman"/>
          <w:color w:val="000000"/>
          <w:szCs w:val="24"/>
          <w:lang w:eastAsia="en-GB"/>
        </w:rPr>
        <w:t>temporal variability</w:t>
      </w:r>
      <w:r w:rsidRPr="00EB11FD">
        <w:rPr>
          <w:rFonts w:eastAsia="Times New Roman" w:cs="Times New Roman"/>
          <w:color w:val="000000"/>
          <w:szCs w:val="24"/>
          <w:lang w:eastAsia="en-GB"/>
        </w:rPr>
        <w:t xml:space="preserve"> of aggregate properties plays a central role in human’s economy</w:t>
      </w:r>
      <w:r w:rsidR="00B75AAA" w:rsidRPr="00EB11FD">
        <w:rPr>
          <w:rFonts w:eastAsia="Times New Roman" w:cs="Times New Roman"/>
          <w:color w:val="000000"/>
          <w:szCs w:val="24"/>
          <w:lang w:eastAsia="en-GB"/>
        </w:rPr>
        <w:t xml:space="preserve"> and food production</w:t>
      </w:r>
      <w:r w:rsidRPr="00EB11FD">
        <w:rPr>
          <w:rFonts w:eastAsia="Times New Roman" w:cs="Times New Roman"/>
          <w:color w:val="000000"/>
          <w:szCs w:val="24"/>
          <w:lang w:eastAsia="en-GB"/>
        </w:rPr>
        <w:t xml:space="preserve"> </w:t>
      </w:r>
      <w:r w:rsidRPr="00EB11FD">
        <w:rPr>
          <w:rFonts w:eastAsia="Times New Roman" w:cs="Times New Roman"/>
          <w:color w:val="000000"/>
          <w:szCs w:val="24"/>
          <w:lang w:eastAsia="en-GB"/>
        </w:rPr>
        <w:fldChar w:fldCharType="begin"/>
      </w:r>
      <w:r w:rsidR="00006A89" w:rsidRPr="00EB11FD">
        <w:rPr>
          <w:rFonts w:eastAsia="Times New Roman" w:cs="Times New Roman"/>
          <w:color w:val="000000"/>
          <w:szCs w:val="24"/>
          <w:lang w:eastAsia="en-GB"/>
        </w:rPr>
        <w:instrText xml:space="preserve"> ADDIN ZOTERO_ITEM CSL_CITATION {"citationID":"FIDzJux5","properties":{"formattedCitation":"(Armsworth &amp; Roughgarden 2003; Renard &amp; Tilman 2019)","plainCitation":"(Armsworth &amp; Roughgarden 2003; Renard &amp; Tilman 2019)","noteIndex":0},"citationItems":[{"id":1651,"uris":["http://zotero.org/users/10426170/items/NQK9U6MT"],"itemData":{"id":1651,"type":"article-journal","abstract":"Seemingly intangible ecosystem characteristics that preoccupy ecologists, like ecosystem stability and the responsiveness of populations to environmental variation, have quantifiable economic values. We show how to derive these values, and how their consideration should change environmental decision making. To illustrate these concepts, we use a simple reserve design model. When resource managers choose a particular landscape configuration, their decision affects both the mean abundance of species and the temporal variation in abundances. Population stability and related phenomena have economic value, because management actions affect the variance of ecosystem components. In our example, a larger reserve size is recommended when accounting for the stability of the managed ecosystem.","container-title":"Proceedings of the National Academy of Sciences","DOI":"10.1073/pnas.0832226100","issue":"12","note":"publisher: Proceedings of the National Academy of Sciences","page":"7147-7151","source":"pnas.org (Atypon)","title":"The economic value of ecological stability","volume":"100","author":[{"family":"Armsworth","given":"Paul R."},{"family":"Roughgarden","given":"Joan E."}],"issued":{"date-parts":[["2003",6,10]]}}},{"id":1722,"uris":["http://zotero.org/users/10426170/items/WH9SFZXJ"],"itemData":{"id":1722,"type":"article-journal","abstract":"Increasing global food demand, low grain reserves and climate change threaten the stability of food systems on national to global scales1–5. Policies to increase yields, irrigation and tolerance of crops to drought have been proposed as stability-enhancing solutions1,6,7. Here we evaluate a complementary possibility—that greater diversity of crops at the national level may increase the year-to-year stability of the total national harvest of all crops combined. We test this crop diversity–stability hypothesis using 5 decades of data on annual yields of 176 crop species in 91 nations. We find that greater effective diversity of crops at the national level is associated with increased temporal stability of total national harvest. Crop diversity has stabilizing effects that are similar in magnitude to the observed destabilizing effects of variability in precipitation. This greater stability reflects markedly lower frequencies of years with sharp harvest losses. Diversity effects remained robust after statistically controlling for irrigation, fertilization, precipitation, temperature and other variables, and are consistent with the variance-scaling characteristics of individual crops required by theory8,9 for diversity to lead to stability. Ensuring stable food supplies is a challenge that will probably require multiple solutions. Our results suggest that increasing national effective crop diversity may be an additional way to address this challenge.","container-title":"Nature","DOI":"10.1038/s41586-019-1316-y","ISSN":"1476-4687","issue":"7764","language":"en","license":"2019 The Author(s), under exclusive licence to Springer Nature Limited","note":"number: 7764\npublisher: Nature Publishing Group","page":"257-260","source":"www.nature.com","title":"National food production stabilized by crop diversity","volume":"571","author":[{"family":"Renard","given":"Delphine"},{"family":"Tilman","given":"David"}],"issued":{"date-parts":[["2019",7]]}}}],"schema":"https://github.com/citation-style-language/schema/raw/master/csl-citation.json"} </w:instrText>
      </w:r>
      <w:r w:rsidRPr="00EB11FD">
        <w:rPr>
          <w:rFonts w:eastAsia="Times New Roman" w:cs="Times New Roman"/>
          <w:color w:val="000000"/>
          <w:szCs w:val="24"/>
          <w:lang w:eastAsia="en-GB"/>
        </w:rPr>
        <w:fldChar w:fldCharType="separate"/>
      </w:r>
      <w:r w:rsidR="00006A89" w:rsidRPr="00EB11FD">
        <w:rPr>
          <w:rFonts w:eastAsia="Times New Roman" w:cs="Times New Roman"/>
          <w:noProof/>
          <w:color w:val="000000"/>
          <w:szCs w:val="24"/>
          <w:lang w:eastAsia="en-GB"/>
        </w:rPr>
        <w:t>(Armsworth &amp; Roughgarden 2003; Renard &amp; Tilman 2019)</w:t>
      </w:r>
      <w:r w:rsidRPr="00EB11FD">
        <w:rPr>
          <w:rFonts w:eastAsia="Times New Roman" w:cs="Times New Roman"/>
          <w:color w:val="000000"/>
          <w:szCs w:val="24"/>
          <w:lang w:eastAsia="en-GB"/>
        </w:rPr>
        <w:fldChar w:fldCharType="end"/>
      </w:r>
      <w:r w:rsidRPr="00EB11FD">
        <w:rPr>
          <w:rFonts w:eastAsia="Times New Roman" w:cs="Times New Roman"/>
          <w:color w:val="000000"/>
          <w:szCs w:val="24"/>
          <w:lang w:eastAsia="en-GB"/>
        </w:rPr>
        <w:t xml:space="preserve">, and contributes to several aspects related to human well-being </w:t>
      </w:r>
      <w:r w:rsidRPr="00EB11FD">
        <w:rPr>
          <w:rFonts w:eastAsia="Times New Roman" w:cs="Times New Roman"/>
          <w:color w:val="000000"/>
          <w:szCs w:val="24"/>
          <w:lang w:eastAsia="en-GB"/>
        </w:rPr>
        <w:fldChar w:fldCharType="begin"/>
      </w:r>
      <w:r w:rsidRPr="00EB11FD">
        <w:rPr>
          <w:rFonts w:eastAsia="Times New Roman" w:cs="Times New Roman"/>
          <w:color w:val="000000"/>
          <w:szCs w:val="24"/>
          <w:lang w:eastAsia="en-GB"/>
        </w:rPr>
        <w:instrText xml:space="preserve"> ADDIN ZOTERO_ITEM CSL_CITATION {"citationID":"S9hEHc3x","properties":{"formattedCitation":"(Cardinale {\\i{}et al.} 2012)","plainCitation":"(Cardinale et al. 2012)","noteIndex":0},"citationItems":[{"id":728,"uris":["http://zotero.org/users/10426170/items/2VK6EPVL"],"itemData":{"id":728,"type":"article-journal","abstract":"The most unique feature of Earth is the existence of life, and the most extraordinary feature of life is its diversity. Approximately 9 million types of plants, animals, protists and fungi inhabit the Earth. So, too, do 7 billion people. Two decades ago, at the first Earth Summit, the vast majority of the world's nations declared that human actions were dismantling the Earth's ecosystems, eliminating genes, species and biological traits at an alarming rate. This observation led to the question of how such loss of biological diversity will alter the functioning of ecosystems and their ability to provide society with the goods and services needed to prosper. © 2012 Macmillan Publishers Limited.","container-title":"Nature","DOI":"10.1038/nature11148","ISSN":"14764687","issue":"7401","title":"Biodiversity loss and its impact on humanity","volume":"486","author":[{"family":"Cardinale","given":"Bradley J."},{"family":"Duffy","given":"J. Emmett"},{"family":"Gonzalez","given":"Andrew"},{"family":"Hooper","given":"David U."},{"family":"Perrings","given":"Charles"},{"family":"Venail","given":"Patrick"},{"family":"Narwani","given":"Anita"},{"family":"MacE","given":"Georgina M."},{"family":"Tilman","given":"David"},{"family":"Wardle","given":"David A."},{"family":"Kinzig","given":"Ann P."},{"family":"Daily","given":"Gretchen C."},{"family":"Loreau","given":"Michel"},{"family":"Grace","given":"James B."},{"family":"Larigauderie","given":"Anne"},{"family":"Srivastava","given":"Diane S."},{"family":"Naeem","given":"Shahid"}],"issued":{"date-parts":[["2012"]]}}}],"schema":"https://github.com/citation-style-language/schema/raw/master/csl-citation.json"} </w:instrText>
      </w:r>
      <w:r w:rsidRPr="00EB11FD">
        <w:rPr>
          <w:rFonts w:eastAsia="Times New Roman" w:cs="Times New Roman"/>
          <w:color w:val="000000"/>
          <w:szCs w:val="24"/>
          <w:lang w:eastAsia="en-GB"/>
        </w:rPr>
        <w:fldChar w:fldCharType="separate"/>
      </w:r>
      <w:r w:rsidRPr="00EB11FD">
        <w:rPr>
          <w:rFonts w:cs="Times New Roman"/>
          <w:color w:val="000000"/>
          <w:szCs w:val="24"/>
        </w:rPr>
        <w:t xml:space="preserve">(Cardinale </w:t>
      </w:r>
      <w:r w:rsidRPr="00EB11FD">
        <w:rPr>
          <w:rFonts w:cs="Times New Roman"/>
          <w:i/>
          <w:iCs/>
          <w:color w:val="000000"/>
          <w:szCs w:val="24"/>
        </w:rPr>
        <w:t>et al.</w:t>
      </w:r>
      <w:r w:rsidRPr="00EB11FD">
        <w:rPr>
          <w:rFonts w:cs="Times New Roman"/>
          <w:color w:val="000000"/>
          <w:szCs w:val="24"/>
        </w:rPr>
        <w:t xml:space="preserve"> 2012)</w:t>
      </w:r>
      <w:r w:rsidRPr="00EB11FD">
        <w:rPr>
          <w:rFonts w:eastAsia="Times New Roman" w:cs="Times New Roman"/>
          <w:color w:val="000000"/>
          <w:szCs w:val="24"/>
          <w:lang w:eastAsia="en-GB"/>
        </w:rPr>
        <w:fldChar w:fldCharType="end"/>
      </w:r>
      <w:r w:rsidRPr="00EB11FD">
        <w:rPr>
          <w:rFonts w:eastAsia="Times New Roman" w:cs="Times New Roman"/>
          <w:color w:val="000000"/>
          <w:szCs w:val="24"/>
          <w:lang w:eastAsia="en-GB"/>
        </w:rPr>
        <w:t>.</w:t>
      </w:r>
    </w:p>
    <w:p w14:paraId="4F880A22" w14:textId="6FA65DB1" w:rsidR="00A47590" w:rsidRPr="00EB11FD" w:rsidRDefault="00A61928" w:rsidP="00A910CF">
      <w:pPr>
        <w:shd w:val="clear" w:color="auto" w:fill="FFFFFF" w:themeFill="background1"/>
        <w:spacing w:line="276" w:lineRule="auto"/>
        <w:ind w:firstLine="720"/>
        <w:rPr>
          <w:szCs w:val="24"/>
        </w:rPr>
      </w:pPr>
      <w:r w:rsidRPr="00EB11FD">
        <w:rPr>
          <w:szCs w:val="24"/>
        </w:rPr>
        <w:t xml:space="preserve">Here, </w:t>
      </w:r>
      <w:r w:rsidR="007118C1" w:rsidRPr="00EB11FD">
        <w:rPr>
          <w:szCs w:val="24"/>
        </w:rPr>
        <w:t>building on</w:t>
      </w:r>
      <w:r w:rsidR="00AC40D6" w:rsidRPr="00EB11FD">
        <w:rPr>
          <w:szCs w:val="24"/>
        </w:rPr>
        <w:t xml:space="preserve"> the metho</w:t>
      </w:r>
      <w:r w:rsidR="001A3CDA" w:rsidRPr="00EB11FD">
        <w:rPr>
          <w:szCs w:val="24"/>
        </w:rPr>
        <w:t xml:space="preserve">d developed by </w:t>
      </w:r>
      <w:r w:rsidR="001A3CDA" w:rsidRPr="00EB11FD">
        <w:rPr>
          <w:szCs w:val="24"/>
        </w:rPr>
        <w:fldChar w:fldCharType="begin"/>
      </w:r>
      <w:r w:rsidR="007034E5">
        <w:rPr>
          <w:szCs w:val="24"/>
        </w:rPr>
        <w:instrText xml:space="preserve"> ADDIN ZOTERO_ITEM CSL_CITATION {"citationID":"9esTq22J","properties":{"formattedCitation":"(Ross {\\i{}et al.} n.d.)","plainCitation":"(Ross et al. n.d.)","dontUpdate":true,"noteIndex":0},"citationItems":[{"id":"q7yuC0cJ/FlnlcMlV","uris":["http://zotero.org/users/10426170/items/YPX5XLTS"],"itemData":{"id":1851,"type":"article-journal","abstract":"The insurance effect of biodiversity—that diversity stabilises aggregate ecosystem properties—is mechanistically underlain by inter- and intraspecific trait variation in organismal responses to the environment. This variation, termed response diversity, is therefore a potentially critical determinant of ecological stability. However, response diversity has yet to be widely quantified, possibly due to difficulties in its measurement. Even when it has been measured, approaches have varied. Here, we review methods for measuring response diversity and from them distil a methodological framework for quantifying response diversity from experimental and/or observational data, which can be practically applied in laboratory and field settings across a range of taxa. Previous empirical studies on response diversity most commonly invoke response traits as proxies aimed at capturing species' ecological responses to the environment. Our approach, which is based on environment-dependent ecological responses to any biotic or abiotic environmental variable, is conceptually simple and robust to any form of environmental response, including nonlinear responses. Given its derivation from empirical data on species' ecological responses, this approach should more directly reflect response diversity than the trait-based approach dominant in the literature. By capturing even subtle inter- or intraspecific variation in environmental responses, and environment dependencies in response diversity, we hope this framework will motivate tests of the diversity–stability relationship from a new perspective, and provide an approach for mapping, monitoring and conserving this critical dimension of biodiversity.","container-title":"Methods in Ecology and Evolution","DOI":"10.1111/2041-210X.14087","ISSN":"2041-210X","issue":"n/a","language":"en","note":"_eprint: https://onlinelibrary.wiley.com/doi/pdf/10.1111/2041-210X.14087","source":"Wiley Online Library","title":"How to measure response diversity","URL":"https://onlinelibrary.wiley.com/doi/abs/10.1111/2041-210X.14087","volume":"n/a","author":[{"family":"Ross","given":"Samuel R. P.-J."},{"family":"Petchey","given":"Owen L."},{"family":"Sasaki","given":"Takehiro"},{"family":"Armitage","given":"David W."}],"accessed":{"date-parts":[["2023",3,23]]}}}],"schema":"https://github.com/citation-style-language/schema/raw/master/csl-citation.json"} </w:instrText>
      </w:r>
      <w:r w:rsidR="001A3CDA" w:rsidRPr="00EB11FD">
        <w:rPr>
          <w:szCs w:val="24"/>
        </w:rPr>
        <w:fldChar w:fldCharType="separate"/>
      </w:r>
      <w:r w:rsidR="00DD7F99" w:rsidRPr="00EB11FD">
        <w:rPr>
          <w:rFonts w:cs="Times New Roman"/>
          <w:szCs w:val="24"/>
        </w:rPr>
        <w:t xml:space="preserve">Ross </w:t>
      </w:r>
      <w:r w:rsidR="00DD7F99" w:rsidRPr="00EB11FD">
        <w:rPr>
          <w:rFonts w:cs="Times New Roman"/>
          <w:i/>
          <w:iCs/>
          <w:szCs w:val="24"/>
        </w:rPr>
        <w:t>et al.</w:t>
      </w:r>
      <w:r w:rsidR="00DD7F99" w:rsidRPr="00EB11FD">
        <w:rPr>
          <w:rFonts w:cs="Times New Roman"/>
          <w:szCs w:val="24"/>
        </w:rPr>
        <w:t xml:space="preserve"> (2023)</w:t>
      </w:r>
      <w:r w:rsidR="001A3CDA" w:rsidRPr="00EB11FD">
        <w:rPr>
          <w:szCs w:val="24"/>
        </w:rPr>
        <w:fldChar w:fldCharType="end"/>
      </w:r>
      <w:r w:rsidR="007118C1" w:rsidRPr="00EB11FD">
        <w:rPr>
          <w:szCs w:val="24"/>
        </w:rPr>
        <w:t>, we propose a new</w:t>
      </w:r>
      <w:del w:id="123" w:author="Owen Petchey" w:date="2023-07-18T10:44:00Z">
        <w:r w:rsidR="007118C1" w:rsidRPr="00EB11FD" w:rsidDel="00FF612E">
          <w:rPr>
            <w:szCs w:val="24"/>
          </w:rPr>
          <w:delText xml:space="preserve">, standard </w:delText>
        </w:r>
      </w:del>
      <w:r w:rsidR="007118C1" w:rsidRPr="00EB11FD">
        <w:rPr>
          <w:szCs w:val="24"/>
        </w:rPr>
        <w:t>method</w:t>
      </w:r>
      <w:r w:rsidR="00DD7F99" w:rsidRPr="00EB11FD">
        <w:rPr>
          <w:szCs w:val="24"/>
        </w:rPr>
        <w:t xml:space="preserve"> to </w:t>
      </w:r>
      <w:r w:rsidR="00010CE2" w:rsidRPr="00EB11FD">
        <w:rPr>
          <w:szCs w:val="24"/>
        </w:rPr>
        <w:t xml:space="preserve">empirically </w:t>
      </w:r>
      <w:r w:rsidR="00DD7F99" w:rsidRPr="00EB11FD">
        <w:rPr>
          <w:szCs w:val="24"/>
        </w:rPr>
        <w:t>quantify response diversity in the context of multifarious environmental change</w:t>
      </w:r>
      <w:del w:id="124" w:author="Owen Petchey" w:date="2023-07-18T10:44:00Z">
        <w:r w:rsidR="00E55F00" w:rsidRPr="00EB11FD" w:rsidDel="00FF612E">
          <w:rPr>
            <w:szCs w:val="24"/>
          </w:rPr>
          <w:delText>, and w</w:delText>
        </w:r>
      </w:del>
      <w:ins w:id="125" w:author="Owen Petchey" w:date="2023-07-18T10:44:00Z">
        <w:r w:rsidR="00FF612E">
          <w:rPr>
            <w:szCs w:val="24"/>
          </w:rPr>
          <w:t>. W</w:t>
        </w:r>
      </w:ins>
      <w:r w:rsidR="00E55F00" w:rsidRPr="00EB11FD">
        <w:rPr>
          <w:szCs w:val="24"/>
        </w:rPr>
        <w:t>e show its validity</w:t>
      </w:r>
      <w:r w:rsidR="00DD7F99" w:rsidRPr="00EB11FD">
        <w:rPr>
          <w:szCs w:val="24"/>
        </w:rPr>
        <w:t xml:space="preserve"> </w:t>
      </w:r>
      <w:r w:rsidR="00046646" w:rsidRPr="00EB11FD">
        <w:rPr>
          <w:szCs w:val="24"/>
        </w:rPr>
        <w:t xml:space="preserve">using simulated data </w:t>
      </w:r>
      <w:r w:rsidR="00FF6A23" w:rsidRPr="00EB11FD">
        <w:rPr>
          <w:szCs w:val="24"/>
        </w:rPr>
        <w:t>representing species-environment performance</w:t>
      </w:r>
      <w:ins w:id="126" w:author="Owen Petchey" w:date="2023-07-18T10:45:00Z">
        <w:r w:rsidR="00951FF3">
          <w:rPr>
            <w:szCs w:val="24"/>
          </w:rPr>
          <w:t xml:space="preserve"> curves</w:t>
        </w:r>
      </w:ins>
      <w:del w:id="127" w:author="Owen Petchey" w:date="2023-07-18T10:45:00Z">
        <w:r w:rsidR="00FF6A23" w:rsidRPr="00EB11FD" w:rsidDel="00951FF3">
          <w:rPr>
            <w:szCs w:val="24"/>
          </w:rPr>
          <w:delText>s</w:delText>
        </w:r>
      </w:del>
      <w:r w:rsidR="007B044B">
        <w:rPr>
          <w:szCs w:val="24"/>
        </w:rPr>
        <w:t xml:space="preserve"> in case</w:t>
      </w:r>
      <w:r w:rsidR="00EF22DE">
        <w:rPr>
          <w:szCs w:val="24"/>
        </w:rPr>
        <w:t>s with and without interactions between environmental drivers</w:t>
      </w:r>
      <w:r w:rsidR="00E55F00" w:rsidRPr="00EB11FD">
        <w:rPr>
          <w:szCs w:val="24"/>
        </w:rPr>
        <w:t xml:space="preserve">. Next, we </w:t>
      </w:r>
      <w:r w:rsidR="00846E86" w:rsidRPr="00EB11FD">
        <w:rPr>
          <w:szCs w:val="24"/>
        </w:rPr>
        <w:t xml:space="preserve">investigate the role of the direction of environmental change </w:t>
      </w:r>
      <w:r w:rsidR="00A2533E" w:rsidRPr="00EB11FD">
        <w:rPr>
          <w:szCs w:val="24"/>
        </w:rPr>
        <w:t xml:space="preserve">in shaping response diversity </w:t>
      </w:r>
      <w:r w:rsidR="00DC548B" w:rsidRPr="00EB11FD">
        <w:rPr>
          <w:szCs w:val="24"/>
        </w:rPr>
        <w:t>when multiple drivers of environmental change fluctuate over time</w:t>
      </w:r>
      <w:r w:rsidR="00DD0FE4" w:rsidRPr="00EB11FD">
        <w:rPr>
          <w:szCs w:val="24"/>
        </w:rPr>
        <w:t>.</w:t>
      </w:r>
      <w:r w:rsidR="005E44FC" w:rsidRPr="00EB11FD">
        <w:rPr>
          <w:szCs w:val="24"/>
        </w:rPr>
        <w:t xml:space="preserve"> In this regard,</w:t>
      </w:r>
      <w:r w:rsidR="00E774B2" w:rsidRPr="00EB11FD">
        <w:rPr>
          <w:szCs w:val="24"/>
        </w:rPr>
        <w:t xml:space="preserve"> </w:t>
      </w:r>
      <w:r w:rsidR="005E44FC" w:rsidRPr="00EB11FD">
        <w:rPr>
          <w:szCs w:val="24"/>
        </w:rPr>
        <w:t>we show</w:t>
      </w:r>
      <w:r w:rsidR="00E774B2" w:rsidRPr="00EB11FD">
        <w:rPr>
          <w:szCs w:val="24"/>
        </w:rPr>
        <w:t xml:space="preserve"> that, when the direction of the environmental change is unk</w:t>
      </w:r>
      <w:r w:rsidR="00D211DE" w:rsidRPr="00EB11FD">
        <w:rPr>
          <w:szCs w:val="24"/>
        </w:rPr>
        <w:t>nown</w:t>
      </w:r>
      <w:r w:rsidR="00912CCD" w:rsidRPr="00EB11FD">
        <w:rPr>
          <w:szCs w:val="24"/>
        </w:rPr>
        <w:t xml:space="preserve"> (e.g. there are no information on how the environmental condition have changed or are going to change)</w:t>
      </w:r>
      <w:r w:rsidR="00D211DE" w:rsidRPr="00EB11FD">
        <w:rPr>
          <w:szCs w:val="24"/>
        </w:rPr>
        <w:t>,</w:t>
      </w:r>
      <w:r w:rsidR="00E774B2" w:rsidRPr="00EB11FD">
        <w:rPr>
          <w:szCs w:val="24"/>
        </w:rPr>
        <w:t xml:space="preserve"> we can quantify an</w:t>
      </w:r>
      <w:r w:rsidR="00D211DE" w:rsidRPr="00EB11FD">
        <w:rPr>
          <w:szCs w:val="24"/>
        </w:rPr>
        <w:t xml:space="preserve"> </w:t>
      </w:r>
      <w:r w:rsidR="00C02E04" w:rsidRPr="00EB11FD">
        <w:rPr>
          <w:szCs w:val="24"/>
        </w:rPr>
        <w:t>“</w:t>
      </w:r>
      <w:r w:rsidR="00D211DE" w:rsidRPr="00EB11FD">
        <w:rPr>
          <w:szCs w:val="24"/>
        </w:rPr>
        <w:t>absolute</w:t>
      </w:r>
      <w:r w:rsidR="00C02E04" w:rsidRPr="00EB11FD">
        <w:rPr>
          <w:szCs w:val="24"/>
        </w:rPr>
        <w:t>”</w:t>
      </w:r>
      <w:r w:rsidR="00D211DE" w:rsidRPr="00EB11FD">
        <w:rPr>
          <w:szCs w:val="24"/>
        </w:rPr>
        <w:t xml:space="preserve"> response diversity for a give</w:t>
      </w:r>
      <w:r w:rsidR="00DD0FE4" w:rsidRPr="00EB11FD">
        <w:rPr>
          <w:szCs w:val="24"/>
        </w:rPr>
        <w:t>n</w:t>
      </w:r>
      <w:r w:rsidR="00D211DE" w:rsidRPr="00EB11FD">
        <w:rPr>
          <w:szCs w:val="24"/>
        </w:rPr>
        <w:t xml:space="preserve"> community</w:t>
      </w:r>
      <w:r w:rsidR="00995BF9" w:rsidRPr="00EB11FD">
        <w:rPr>
          <w:szCs w:val="24"/>
        </w:rPr>
        <w:t xml:space="preserve">, providing </w:t>
      </w:r>
      <w:r w:rsidR="00DA4E47" w:rsidRPr="00EB11FD">
        <w:rPr>
          <w:szCs w:val="24"/>
        </w:rPr>
        <w:t xml:space="preserve">useful </w:t>
      </w:r>
      <w:r w:rsidR="00995BF9" w:rsidRPr="00EB11FD">
        <w:rPr>
          <w:szCs w:val="24"/>
        </w:rPr>
        <w:t xml:space="preserve">information </w:t>
      </w:r>
      <w:r w:rsidR="00DA4E47" w:rsidRPr="00EB11FD">
        <w:rPr>
          <w:szCs w:val="24"/>
        </w:rPr>
        <w:t>for</w:t>
      </w:r>
      <w:r w:rsidR="005D4FBA" w:rsidRPr="00EB11FD">
        <w:rPr>
          <w:szCs w:val="24"/>
        </w:rPr>
        <w:t xml:space="preserve"> multiple situations</w:t>
      </w:r>
      <w:r w:rsidR="00C02E04" w:rsidRPr="00EB11FD">
        <w:rPr>
          <w:szCs w:val="24"/>
        </w:rPr>
        <w:t xml:space="preserve">. Finally, we </w:t>
      </w:r>
      <w:r w:rsidR="003F0C6E" w:rsidRPr="00EB11FD">
        <w:rPr>
          <w:szCs w:val="24"/>
        </w:rPr>
        <w:t xml:space="preserve">investigate the drivers of response diversity in </w:t>
      </w:r>
      <w:r w:rsidR="00984BB4" w:rsidRPr="00EB11FD">
        <w:rPr>
          <w:szCs w:val="24"/>
        </w:rPr>
        <w:t>a multifarious environmental change context, showing</w:t>
      </w:r>
      <w:r w:rsidR="00C02E04" w:rsidRPr="00EB11FD">
        <w:rPr>
          <w:szCs w:val="24"/>
        </w:rPr>
        <w:t xml:space="preserve"> how response diversity depends on the diversity of species</w:t>
      </w:r>
      <w:r w:rsidR="00AB0F35" w:rsidRPr="00EB11FD">
        <w:rPr>
          <w:szCs w:val="24"/>
        </w:rPr>
        <w:t xml:space="preserve"> </w:t>
      </w:r>
      <w:r w:rsidR="006E1C82" w:rsidRPr="00EB11FD">
        <w:rPr>
          <w:szCs w:val="24"/>
        </w:rPr>
        <w:t>response to each of the environmental variables</w:t>
      </w:r>
      <w:r w:rsidR="00C55203">
        <w:rPr>
          <w:szCs w:val="24"/>
        </w:rPr>
        <w:t xml:space="preserve">, on the relative effect of each environmental variable on species’ </w:t>
      </w:r>
      <w:r w:rsidR="00C22CBA">
        <w:rPr>
          <w:szCs w:val="24"/>
        </w:rPr>
        <w:t>traits</w:t>
      </w:r>
      <w:r w:rsidR="00C55203">
        <w:rPr>
          <w:szCs w:val="24"/>
        </w:rPr>
        <w:t>,</w:t>
      </w:r>
      <w:r w:rsidR="006E1C82" w:rsidRPr="00EB11FD">
        <w:rPr>
          <w:szCs w:val="24"/>
        </w:rPr>
        <w:t xml:space="preserve"> and on the correlation between </w:t>
      </w:r>
      <w:r w:rsidR="00C22CBA">
        <w:rPr>
          <w:szCs w:val="24"/>
        </w:rPr>
        <w:t xml:space="preserve">the </w:t>
      </w:r>
      <w:r w:rsidR="001C6096" w:rsidRPr="00EB11FD">
        <w:rPr>
          <w:szCs w:val="24"/>
        </w:rPr>
        <w:t>diversity</w:t>
      </w:r>
      <w:r w:rsidR="00C22CBA">
        <w:rPr>
          <w:szCs w:val="24"/>
        </w:rPr>
        <w:t xml:space="preserve"> in species’ responses</w:t>
      </w:r>
      <w:r w:rsidR="001C6096" w:rsidRPr="00EB11FD">
        <w:rPr>
          <w:szCs w:val="24"/>
        </w:rPr>
        <w:t xml:space="preserve"> to </w:t>
      </w:r>
      <w:r w:rsidR="0069175C" w:rsidRPr="00EB11FD">
        <w:rPr>
          <w:szCs w:val="24"/>
        </w:rPr>
        <w:t>different environmental variables</w:t>
      </w:r>
      <w:r w:rsidR="009676CF" w:rsidRPr="00EB11FD">
        <w:rPr>
          <w:szCs w:val="24"/>
        </w:rPr>
        <w:t xml:space="preserve">. </w:t>
      </w:r>
    </w:p>
    <w:p w14:paraId="01A6A828" w14:textId="77777777" w:rsidR="00FE6537" w:rsidRPr="00621E67" w:rsidRDefault="00FE6537" w:rsidP="00EB11FD">
      <w:pPr>
        <w:shd w:val="clear" w:color="auto" w:fill="FFFFFF" w:themeFill="background1"/>
        <w:spacing w:line="276" w:lineRule="auto"/>
        <w:ind w:firstLine="720"/>
        <w:jc w:val="both"/>
      </w:pPr>
    </w:p>
    <w:p w14:paraId="65790CA6" w14:textId="18DE839E" w:rsidR="00FE6537" w:rsidRDefault="00EF09A6" w:rsidP="00EB11FD">
      <w:pPr>
        <w:pStyle w:val="Heading1"/>
        <w:spacing w:line="276" w:lineRule="auto"/>
      </w:pPr>
      <w:r>
        <w:t xml:space="preserve">The principle and </w:t>
      </w:r>
      <w:r w:rsidR="00087D49">
        <w:t>how to ap</w:t>
      </w:r>
      <w:r w:rsidR="00DE24F4">
        <w:t>ply it</w:t>
      </w:r>
    </w:p>
    <w:p w14:paraId="68F8BA57" w14:textId="19589E11" w:rsidR="006C31D0" w:rsidRPr="006C31D0" w:rsidRDefault="00391D9B" w:rsidP="006C31D0">
      <w:pPr>
        <w:rPr>
          <w:rFonts w:cs="Times New Roman"/>
          <w:szCs w:val="24"/>
        </w:rPr>
      </w:pPr>
      <w:r>
        <w:rPr>
          <w:rFonts w:cs="Times New Roman"/>
          <w:szCs w:val="24"/>
        </w:rPr>
        <w:t xml:space="preserve">In this section we </w:t>
      </w:r>
      <w:del w:id="128" w:author="Owen Petchey" w:date="2023-07-18T11:00:00Z">
        <w:r w:rsidDel="00576C30">
          <w:rPr>
            <w:rFonts w:cs="Times New Roman"/>
            <w:szCs w:val="24"/>
          </w:rPr>
          <w:delText xml:space="preserve">are going to </w:delText>
        </w:r>
        <w:r w:rsidR="0071364E" w:rsidDel="00576C30">
          <w:rPr>
            <w:rFonts w:cs="Times New Roman"/>
            <w:szCs w:val="24"/>
          </w:rPr>
          <w:delText>present a</w:delText>
        </w:r>
      </w:del>
      <w:ins w:id="129" w:author="Owen Petchey" w:date="2023-07-18T11:00:00Z">
        <w:r w:rsidR="00576C30">
          <w:rPr>
            <w:rFonts w:cs="Times New Roman"/>
            <w:szCs w:val="24"/>
          </w:rPr>
          <w:t>describe the</w:t>
        </w:r>
      </w:ins>
      <w:r w:rsidR="0071364E">
        <w:rPr>
          <w:rFonts w:cs="Times New Roman"/>
          <w:szCs w:val="24"/>
        </w:rPr>
        <w:t xml:space="preserve"> new m</w:t>
      </w:r>
      <w:r w:rsidR="00596D80">
        <w:rPr>
          <w:rFonts w:cs="Times New Roman"/>
          <w:szCs w:val="24"/>
        </w:rPr>
        <w:t xml:space="preserve">ethod to quantify response diversity in the context of multiple environmental variables. </w:t>
      </w:r>
      <w:r w:rsidR="00022303">
        <w:rPr>
          <w:rFonts w:cs="Times New Roman"/>
          <w:szCs w:val="24"/>
        </w:rPr>
        <w:t xml:space="preserve">We start explaining the </w:t>
      </w:r>
      <w:r w:rsidR="00F208E3">
        <w:rPr>
          <w:rFonts w:cs="Times New Roman"/>
          <w:szCs w:val="24"/>
        </w:rPr>
        <w:t>principle</w:t>
      </w:r>
      <w:r w:rsidR="004171DC">
        <w:rPr>
          <w:rFonts w:cs="Times New Roman"/>
          <w:szCs w:val="24"/>
        </w:rPr>
        <w:t xml:space="preserve"> and </w:t>
      </w:r>
      <w:r w:rsidR="00F208E3">
        <w:rPr>
          <w:rFonts w:cs="Times New Roman"/>
          <w:szCs w:val="24"/>
        </w:rPr>
        <w:t xml:space="preserve">the </w:t>
      </w:r>
      <w:del w:id="130" w:author="Owen Petchey" w:date="2023-07-18T11:01:00Z">
        <w:r w:rsidR="004171DC" w:rsidDel="00576C30">
          <w:rPr>
            <w:rFonts w:cs="Times New Roman"/>
            <w:szCs w:val="24"/>
          </w:rPr>
          <w:delText xml:space="preserve">related </w:delText>
        </w:r>
      </w:del>
      <w:ins w:id="131" w:author="Owen Petchey" w:date="2023-07-18T11:01:00Z">
        <w:r w:rsidR="00576C30">
          <w:rPr>
            <w:rFonts w:cs="Times New Roman"/>
            <w:szCs w:val="24"/>
          </w:rPr>
          <w:t xml:space="preserve">underlying </w:t>
        </w:r>
      </w:ins>
      <w:r w:rsidR="00022303">
        <w:rPr>
          <w:rFonts w:cs="Times New Roman"/>
          <w:szCs w:val="24"/>
        </w:rPr>
        <w:t xml:space="preserve">mathematical </w:t>
      </w:r>
      <w:del w:id="132" w:author="Owen Petchey" w:date="2023-07-18T11:00:00Z">
        <w:r w:rsidR="00022303" w:rsidDel="00576C30">
          <w:rPr>
            <w:rFonts w:cs="Times New Roman"/>
            <w:szCs w:val="24"/>
          </w:rPr>
          <w:delText xml:space="preserve">principles </w:delText>
        </w:r>
      </w:del>
      <w:ins w:id="133" w:author="Owen Petchey" w:date="2023-07-18T11:00:00Z">
        <w:r w:rsidR="00576C30">
          <w:rPr>
            <w:rFonts w:cs="Times New Roman"/>
            <w:szCs w:val="24"/>
          </w:rPr>
          <w:t>concepts</w:t>
        </w:r>
      </w:ins>
      <w:del w:id="134" w:author="Owen Petchey" w:date="2023-07-18T11:01:00Z">
        <w:r w:rsidR="00022303" w:rsidDel="00576C30">
          <w:rPr>
            <w:rFonts w:cs="Times New Roman"/>
            <w:szCs w:val="24"/>
          </w:rPr>
          <w:delText xml:space="preserve">that underly </w:delText>
        </w:r>
        <w:r w:rsidR="004171DC" w:rsidDel="00576C30">
          <w:rPr>
            <w:rFonts w:cs="Times New Roman"/>
            <w:szCs w:val="24"/>
          </w:rPr>
          <w:delText>this new methodology</w:delText>
        </w:r>
      </w:del>
      <w:r w:rsidR="004171DC">
        <w:rPr>
          <w:rFonts w:cs="Times New Roman"/>
          <w:szCs w:val="24"/>
        </w:rPr>
        <w:t xml:space="preserve">. Then, we </w:t>
      </w:r>
      <w:ins w:id="135" w:author="Owen Petchey" w:date="2023-07-18T11:01:00Z">
        <w:r w:rsidR="00F45C15">
          <w:rPr>
            <w:rFonts w:cs="Times New Roman"/>
            <w:szCs w:val="24"/>
          </w:rPr>
          <w:t xml:space="preserve">describe how to calculate response diversity </w:t>
        </w:r>
      </w:ins>
      <w:ins w:id="136" w:author="Owen Petchey" w:date="2023-07-18T11:02:00Z">
        <w:r w:rsidR="00F45C15">
          <w:rPr>
            <w:rFonts w:cs="Times New Roman"/>
            <w:szCs w:val="24"/>
          </w:rPr>
          <w:t>in two important and distinct situations: when the environmental conditions are known, and when the environmental conditions are unknown.</w:t>
        </w:r>
      </w:ins>
      <w:del w:id="137" w:author="Owen Petchey" w:date="2023-07-18T11:02:00Z">
        <w:r w:rsidR="004171DC" w:rsidDel="00F45C15">
          <w:rPr>
            <w:rFonts w:cs="Times New Roman"/>
            <w:szCs w:val="24"/>
          </w:rPr>
          <w:delText>illustrate how it can be applied</w:delText>
        </w:r>
        <w:r w:rsidR="00A15277" w:rsidDel="00F45C15">
          <w:rPr>
            <w:rFonts w:cs="Times New Roman"/>
            <w:szCs w:val="24"/>
          </w:rPr>
          <w:delText xml:space="preserve">, how response diversity </w:delText>
        </w:r>
        <w:r w:rsidR="00B65C2D" w:rsidDel="00F45C15">
          <w:rPr>
            <w:rFonts w:cs="Times New Roman"/>
            <w:szCs w:val="24"/>
          </w:rPr>
          <w:delText xml:space="preserve">in a multifarious context </w:delText>
        </w:r>
        <w:r w:rsidR="00A15277" w:rsidDel="00F45C15">
          <w:rPr>
            <w:rFonts w:cs="Times New Roman"/>
            <w:szCs w:val="24"/>
          </w:rPr>
          <w:delText>depends on the trajectory of the environmental change</w:delText>
        </w:r>
        <w:r w:rsidR="00B932A2" w:rsidDel="00F45C15">
          <w:rPr>
            <w:rFonts w:cs="Times New Roman"/>
            <w:szCs w:val="24"/>
          </w:rPr>
          <w:delText>, and how we can quantify response diversity when the trajectory of environmental change is unknown</w:delText>
        </w:r>
      </w:del>
      <w:r w:rsidR="00B932A2">
        <w:rPr>
          <w:rFonts w:cs="Times New Roman"/>
          <w:szCs w:val="24"/>
        </w:rPr>
        <w:t xml:space="preserve">. </w:t>
      </w:r>
    </w:p>
    <w:p w14:paraId="5FF3E295" w14:textId="0F503BDF" w:rsidR="00314AD0" w:rsidRPr="00621E67" w:rsidRDefault="00314AD0" w:rsidP="00EB11FD">
      <w:pPr>
        <w:pStyle w:val="Heading2"/>
        <w:spacing w:line="276" w:lineRule="auto"/>
      </w:pPr>
      <w:commentRangeStart w:id="138"/>
      <w:r w:rsidRPr="00621E67">
        <w:lastRenderedPageBreak/>
        <w:t>The principle</w:t>
      </w:r>
      <w:commentRangeEnd w:id="138"/>
      <w:r w:rsidR="00EC6F98">
        <w:rPr>
          <w:rStyle w:val="CommentReference"/>
          <w:rFonts w:asciiTheme="minorHAnsi" w:eastAsiaTheme="minorHAnsi" w:hAnsiTheme="minorHAnsi" w:cstheme="minorBidi"/>
          <w:color w:val="auto"/>
        </w:rPr>
        <w:commentReference w:id="138"/>
      </w:r>
    </w:p>
    <w:p w14:paraId="3DD2DB02" w14:textId="7CA568A5" w:rsidR="00B61B82" w:rsidRPr="00EB11FD" w:rsidRDefault="00B61B82" w:rsidP="006961FD">
      <w:pPr>
        <w:shd w:val="clear" w:color="auto" w:fill="FFFFFF" w:themeFill="background1"/>
        <w:spacing w:after="0" w:line="276" w:lineRule="auto"/>
        <w:ind w:firstLine="720"/>
        <w:rPr>
          <w:szCs w:val="24"/>
        </w:rPr>
      </w:pPr>
      <w:commentRangeStart w:id="139"/>
      <w:r w:rsidRPr="00EB11FD">
        <w:rPr>
          <w:szCs w:val="24"/>
        </w:rPr>
        <w:t>Here, we propose a</w:t>
      </w:r>
      <w:r w:rsidR="00B94246" w:rsidRPr="00EB11FD">
        <w:rPr>
          <w:szCs w:val="24"/>
        </w:rPr>
        <w:t>n empirically tractable</w:t>
      </w:r>
      <w:r w:rsidRPr="00EB11FD">
        <w:rPr>
          <w:szCs w:val="24"/>
        </w:rPr>
        <w:t xml:space="preserve"> method for empirically </w:t>
      </w:r>
      <w:r w:rsidR="00361931" w:rsidRPr="00EB11FD">
        <w:rPr>
          <w:szCs w:val="24"/>
        </w:rPr>
        <w:t xml:space="preserve">quantifying response diversity </w:t>
      </w:r>
      <w:r w:rsidR="00B94246" w:rsidRPr="00EB11FD">
        <w:rPr>
          <w:szCs w:val="24"/>
        </w:rPr>
        <w:t xml:space="preserve">in the context of multifarious </w:t>
      </w:r>
      <w:r w:rsidR="00834D04" w:rsidRPr="00EB11FD">
        <w:rPr>
          <w:szCs w:val="24"/>
        </w:rPr>
        <w:t>environmental change</w:t>
      </w:r>
      <w:r w:rsidR="00B94246" w:rsidRPr="00EB11FD">
        <w:rPr>
          <w:szCs w:val="24"/>
        </w:rPr>
        <w:t xml:space="preserve"> that can be easily applied to </w:t>
      </w:r>
      <w:r w:rsidR="00E72AF3" w:rsidRPr="00EB11FD">
        <w:rPr>
          <w:szCs w:val="24"/>
        </w:rPr>
        <w:t xml:space="preserve">experimental as well as observational studies. </w:t>
      </w:r>
      <w:commentRangeEnd w:id="139"/>
      <w:r w:rsidR="004B0EDF">
        <w:rPr>
          <w:rStyle w:val="CommentReference"/>
        </w:rPr>
        <w:commentReference w:id="139"/>
      </w:r>
    </w:p>
    <w:p w14:paraId="46111C1F" w14:textId="7E66F969" w:rsidR="00A862CC" w:rsidRPr="00EB11FD" w:rsidRDefault="00700933" w:rsidP="006961FD">
      <w:pPr>
        <w:shd w:val="clear" w:color="auto" w:fill="FFFFFF" w:themeFill="background1"/>
        <w:spacing w:after="0" w:line="276" w:lineRule="auto"/>
        <w:ind w:firstLine="720"/>
        <w:rPr>
          <w:szCs w:val="24"/>
        </w:rPr>
      </w:pPr>
      <w:r w:rsidRPr="003F5C82">
        <w:rPr>
          <w:szCs w:val="24"/>
        </w:rPr>
        <w:t>Researchers have previous</w:t>
      </w:r>
      <w:r w:rsidR="00834D04" w:rsidRPr="003F5C82">
        <w:rPr>
          <w:szCs w:val="24"/>
        </w:rPr>
        <w:t>ly</w:t>
      </w:r>
      <w:r w:rsidRPr="003F5C82">
        <w:rPr>
          <w:szCs w:val="24"/>
        </w:rPr>
        <w:t xml:space="preserve"> suggested that the response diversity of a community </w:t>
      </w:r>
      <w:r w:rsidR="00C24648" w:rsidRPr="003F5C82">
        <w:rPr>
          <w:szCs w:val="24"/>
        </w:rPr>
        <w:t xml:space="preserve">can </w:t>
      </w:r>
      <w:r w:rsidRPr="003F5C82">
        <w:rPr>
          <w:szCs w:val="24"/>
        </w:rPr>
        <w:t>be measured by the diversity of responses to environmental change</w:t>
      </w:r>
      <w:r w:rsidR="00DE28D4" w:rsidRPr="003F5C82">
        <w:rPr>
          <w:szCs w:val="24"/>
        </w:rPr>
        <w:t xml:space="preserve"> </w:t>
      </w:r>
      <w:r w:rsidR="007929AC" w:rsidRPr="003F5C82">
        <w:rPr>
          <w:szCs w:val="24"/>
        </w:rPr>
        <w:fldChar w:fldCharType="begin"/>
      </w:r>
      <w:r w:rsidR="004F5F24" w:rsidRPr="003F5C82">
        <w:rPr>
          <w:szCs w:val="24"/>
        </w:rPr>
        <w:instrText xml:space="preserve"> ADDIN ZOTERO_ITEM CSL_CITATION {"citationID":"9ux5YXOM","properties":{"formattedCitation":"(Mori {\\i{}et al.} 2013; McCann 2016)","plainCitation":"(Mori et al. 2013; McCann 2016)","noteIndex":0},"citationItems":[{"id":81,"uris":["http://zotero.org/users/10426170/items/7PMP8BFL"],"itemData":{"id":81,"type":"article-journal","abstract":"A growing body of evidence highlights the importance of biodiversity for ecosystem stability and the maintenance of optimal ecosystem functionality. Conservation measures are thus essential to safeguard the ecosystem services that biodiversity provides and human society needs. Current anthropogenic threats may lead to detrimental (and perhaps irreversible) ecosystem degradation, providing strong motivation to evaluate the response of ecological communities to various anthropogenic pressures. In particular, ecosystem functions that sustain key ecosystem services should be identified and prioritized for conservation action. Traditional diversity measures (e.g. 'species richness') may not adequately capture the aspects of biodiversity most relevant to ecosystem stability and functionality, but several new concepts may be more appropriate. These include 'response diversity', describing the variation of responses to environmental change among species of a particular community. Response diversity may also be a key determinant of ecosystem resilience in the face of anthropogenic pressures and environmental uncertainty. However, current understanding of response diversity is poor, and we see an urgent need to disentangle the conceptual strands that pervade studies of the relationship between biodiversity and ecosystem functioning. Our review clarifies the links between response diversity and the maintenance of ecosystem functionality by focusing on the insurance hypothesis of biodiversity and the concept of functional redundancy. We provide a conceptual model to describe how loss of response diversity may cause ecosystem degradation through decreased ecosystem resilience. We explicitly explain how response diversity contributes to functional compensation and to spatio-temporal complementarity among species, leading to long-term maintenance of ecosystem multifunctionality. Recent quantitative studies suggest that traditional diversity measures may often be uncoupled from measures (such as response diversity) that may be more effective proxies for ecosystem stability and resilience. Certain conclusions and recommendations of earlier studies using these traditional measures as indicators of ecosystem resilience thus may be suspect. We believe that functional ecology perspectives incorporating the effects and responses of diversity are essential for development of management strategies to safeguard (and restore) optimal ecosystem functionality (especially multifunctionality). Our review highlights these issues and we envision our work generating debate around the relationship between biodiversity and ecosystem functionality, and leading to improved conservation priorities and biodiversity management practices that maximize ecosystem resilience in the face of uncertain environmental change. © 2012 Cambridge Philosophical Society.","container-title":"Biological Reviews","DOI":"10.1111/brv.12004","ISSN":"14647931","issue":"2","note":"PMID: 23217173","page":"349-364","title":"Response diversity determines the resilience of ecosystems to environmental change","volume":"88","author":[{"family":"Mori","given":"Akira S."},{"family":"Furukawa","given":"Takuya"},{"family":"Sasaki","given":"Takehiro"}],"issued":{"date-parts":[["2013"]]}}},{"id":1944,"uris":["http://zotero.org/users/10426170/items/DWNTFHK2"],"itemData":{"id":1944,"type":"article-journal","abstract":"Free-floating plants, like most groups of aquatic primary producers, can become nuisance vegetation under certain conditions. On the other hand, there is substantial optimism for the applied uses of free-floating plants, such as wastewater treatment, biofuel production, and aquaculture. Therefore, understanding the species-specific responses of floating plants to abiotic conditions will inform both management decisions and the beneficial applications of these plants. I measured the responses of three floating plant species common in the northeast United States (Lemna minor, Spirodela polyrhiza, and Wolffia brasiliensis) to nutrient stoichiometry (nitrogen and phosphorus) and temperature in the laboratory. I also used survey data to determine the pattern of species richness of floating plants in the field and it</w:instrText>
      </w:r>
      <w:r w:rsidR="004F5F24" w:rsidRPr="004F299C">
        <w:rPr>
          <w:szCs w:val="24"/>
          <w:lang w:val="it-IT"/>
        </w:rPr>
        <w:instrText xml:space="preserve">s relationship with the dominance of this group. Floating plant species exhibited unique responses to nutrient stoichiometry and temperature in the laboratory, especially under low temperatures (18 °C) and low nutrient conditions (0.5 mg N L−1, 0.083 mg P L−1). The three species displayed an apparent tradeoff with different strategies of growth or dormancy. In the field, water bodies with three or more species of floating plants were not more frequently dominated by this group. The response diversity observed in the lab may not be associated with the dominance of this group in the field because it is masked by environmental variability, has a weak effect, or is only important during transient circumstances. Future research to develop applied uses of floating plants should examine response diversity across a greater range of species or clones and environmental conditions.","container-title":"PeerJ","DOI":"10.7717/peerj.1781","ISSN":"2167-8359","journalAbbreviation":"PeerJ","language":"en","note":"publisher: PeerJ Inc.","page":"e1781","source":"peerj.com","title":"Response diversity of free-floating plants to nutrient stoichiometry and temperature: growth and resting body formation","title-short":"Response diversity of free-floating plants to nutrient stoichiometry and temperature","volume":"4","author":[{"family":"McCann","given":"Michael J."}],"issued":{"date-parts":[["2016",3,7]]}}}],"schema":"https://github.com/citation-style-language/schema/raw/master/csl-citation.json"} </w:instrText>
      </w:r>
      <w:r w:rsidR="007929AC" w:rsidRPr="003F5C82">
        <w:rPr>
          <w:szCs w:val="24"/>
        </w:rPr>
        <w:fldChar w:fldCharType="separate"/>
      </w:r>
      <w:r w:rsidR="004F5F24" w:rsidRPr="004F299C">
        <w:rPr>
          <w:rFonts w:cs="Times New Roman"/>
          <w:szCs w:val="24"/>
          <w:lang w:val="it-IT"/>
        </w:rPr>
        <w:t xml:space="preserve">(Mori </w:t>
      </w:r>
      <w:r w:rsidR="004F5F24" w:rsidRPr="004F299C">
        <w:rPr>
          <w:rFonts w:cs="Times New Roman"/>
          <w:i/>
          <w:iCs/>
          <w:szCs w:val="24"/>
          <w:lang w:val="it-IT"/>
        </w:rPr>
        <w:t>et al.</w:t>
      </w:r>
      <w:r w:rsidR="004F5F24" w:rsidRPr="004F299C">
        <w:rPr>
          <w:rFonts w:cs="Times New Roman"/>
          <w:szCs w:val="24"/>
          <w:lang w:val="it-IT"/>
        </w:rPr>
        <w:t xml:space="preserve"> 2013; McCann 2016)</w:t>
      </w:r>
      <w:r w:rsidR="007929AC" w:rsidRPr="003F5C82">
        <w:rPr>
          <w:szCs w:val="24"/>
        </w:rPr>
        <w:fldChar w:fldCharType="end"/>
      </w:r>
      <w:r w:rsidRPr="004F299C">
        <w:rPr>
          <w:szCs w:val="24"/>
          <w:lang w:val="it-IT"/>
        </w:rPr>
        <w:t xml:space="preserve">. </w:t>
      </w:r>
      <w:r w:rsidR="00F83145" w:rsidRPr="003F5C82">
        <w:rPr>
          <w:szCs w:val="24"/>
        </w:rPr>
        <w:fldChar w:fldCharType="begin"/>
      </w:r>
      <w:r w:rsidR="007034E5">
        <w:rPr>
          <w:szCs w:val="24"/>
          <w:lang w:val="it-IT"/>
        </w:rPr>
        <w:instrText xml:space="preserve"> ADDIN ZOTERO_ITEM CSL_CITATION {"citationID":"0ydIG06b","properties":{"formattedCitation":"(Ross {\\i{}et al.} n.d.)","plainCitation":"(Ross et al. n.d.)","dontUpdate":true,"noteIndex":0},"citationItems":[{"id":"q7yuC0cJ/FlnlcMlV","uris":["http://zotero.org/users/10426170/items/YPX5XLTS"],"itemData":{"id":1851,"type":"article-journal","abstract":"The insurance effect of biodiversity—that diversity stabilises aggregate ecosystem properties—is mechanistically underlain by inter- and intraspecific trait variation in organismal responses to the environment. This variation, termed response diversity, is therefore a potentially critical determinant of ecological stability. However, response diversity has yet to be widely quantified, possibly due to difficulties in its measurement. Even when it has been measured, approaches have varied. Here, we review methods for measuring response diversity and from them distil a methodological framework for quantifying response diversity from experimental and/or observational data, which can be practically applied in laboratory and field settings across a range of taxa. Previous empirical studies on response diversity most commonly invoke response traits as proxies aimed at capturing species' ecological responses to the environment. Our approach, which is based on environment-dependent ecological responses to any biotic or abiotic environmental variable, is conceptually simple and robust to any form of environmental response, including nonlinear responses. Given its derivation from empirical data on species' ecological responses, this approach should more directly reflect response diversity than the trait-based approach dominant in the literature. By capturing even subtle inter- or intraspecific variation in environmental responses, and environment dependencies in response diversity, we hope this framework will motivate tests of the diversity–stability relationship from a new perspective, and provide an approach for mapping, monitoring and conserving this critical dimension of biodiversity.","container-title":"Methods in Ecology and Evolution","DOI":"10.1111/2041-210X.14087","ISSN":"2041-210X","issue":"n/a","language":"en","note":"_eprint: https://onlinelibrary.wiley.com/doi/pdf/10.1111/2041-210X.14087","source":"Wiley Online Library","title":"How to measure response diversity","URL":"https://onlinelibrary.wiley.com/doi/abs/10.1111/2041-210X.14087","volume":"n/a","author":[{"family":"Ross","given":"Samuel R. P.-J."},{"family":"Petchey","given":"Owen L."},{"family":"Sasaki","given":"Takehiro"},{"family":"Armitage","given":"David W."}],"accessed":{"date-parts":[["2023",3,23]]}}}],"schema":"https://github.com/citation-style-language/schema/raw/master/csl-citation.json"} </w:instrText>
      </w:r>
      <w:r w:rsidR="00F83145" w:rsidRPr="003F5C82">
        <w:rPr>
          <w:szCs w:val="24"/>
        </w:rPr>
        <w:fldChar w:fldCharType="separate"/>
      </w:r>
      <w:r w:rsidR="00F83145" w:rsidRPr="004F299C">
        <w:rPr>
          <w:rFonts w:cs="Times New Roman"/>
          <w:szCs w:val="24"/>
          <w:lang w:val="it-IT"/>
        </w:rPr>
        <w:t xml:space="preserve">Ross </w:t>
      </w:r>
      <w:r w:rsidR="00F83145" w:rsidRPr="004F299C">
        <w:rPr>
          <w:rFonts w:cs="Times New Roman"/>
          <w:i/>
          <w:iCs/>
          <w:szCs w:val="24"/>
          <w:lang w:val="it-IT"/>
        </w:rPr>
        <w:t>et al.</w:t>
      </w:r>
      <w:r w:rsidR="00F83145" w:rsidRPr="004F299C">
        <w:rPr>
          <w:rFonts w:cs="Times New Roman"/>
          <w:szCs w:val="24"/>
          <w:lang w:val="it-IT"/>
        </w:rPr>
        <w:t xml:space="preserve"> </w:t>
      </w:r>
      <w:r w:rsidR="00B64E7D" w:rsidRPr="004F299C">
        <w:rPr>
          <w:rFonts w:cs="Times New Roman"/>
          <w:szCs w:val="24"/>
          <w:lang w:val="it-IT"/>
        </w:rPr>
        <w:t>(</w:t>
      </w:r>
      <w:r w:rsidR="00F83145" w:rsidRPr="004F299C">
        <w:rPr>
          <w:rFonts w:cs="Times New Roman"/>
          <w:szCs w:val="24"/>
          <w:lang w:val="it-IT"/>
        </w:rPr>
        <w:t>2023)</w:t>
      </w:r>
      <w:r w:rsidR="00F83145" w:rsidRPr="003F5C82">
        <w:rPr>
          <w:szCs w:val="24"/>
        </w:rPr>
        <w:fldChar w:fldCharType="end"/>
      </w:r>
      <w:r w:rsidR="00394CC1" w:rsidRPr="004F299C">
        <w:rPr>
          <w:szCs w:val="24"/>
          <w:lang w:val="it-IT"/>
        </w:rPr>
        <w:t xml:space="preserve"> proposed</w:t>
      </w:r>
      <w:r w:rsidR="00F12C8F" w:rsidRPr="004F299C">
        <w:rPr>
          <w:szCs w:val="24"/>
          <w:lang w:val="it-IT"/>
        </w:rPr>
        <w:t xml:space="preserve"> characterising species’ responses with the </w:t>
      </w:r>
      <w:r w:rsidR="00EB7EE5" w:rsidRPr="004F299C">
        <w:rPr>
          <w:szCs w:val="24"/>
          <w:lang w:val="it-IT"/>
        </w:rPr>
        <w:t xml:space="preserve">first </w:t>
      </w:r>
      <w:r w:rsidR="00F12C8F" w:rsidRPr="004F299C">
        <w:rPr>
          <w:szCs w:val="24"/>
          <w:lang w:val="it-IT"/>
        </w:rPr>
        <w:t xml:space="preserve">derivative of their </w:t>
      </w:r>
      <w:r w:rsidR="006D7355" w:rsidRPr="004F299C">
        <w:rPr>
          <w:szCs w:val="24"/>
          <w:lang w:val="it-IT"/>
        </w:rPr>
        <w:t xml:space="preserve">performance – environment function evaluated over </w:t>
      </w:r>
      <w:r w:rsidR="00A862CC" w:rsidRPr="004F299C">
        <w:rPr>
          <w:szCs w:val="24"/>
          <w:lang w:val="it-IT"/>
        </w:rPr>
        <w:t xml:space="preserve">an </w:t>
      </w:r>
      <w:r w:rsidR="00E97AD7" w:rsidRPr="004F299C">
        <w:rPr>
          <w:szCs w:val="24"/>
          <w:lang w:val="it-IT"/>
        </w:rPr>
        <w:t>environmental gradient</w:t>
      </w:r>
      <w:r w:rsidR="00AB64EC" w:rsidRPr="004F299C">
        <w:rPr>
          <w:szCs w:val="24"/>
          <w:lang w:val="it-IT"/>
        </w:rPr>
        <w:t xml:space="preserve">. </w:t>
      </w:r>
      <w:r w:rsidR="00542991" w:rsidRPr="003F5C82">
        <w:rPr>
          <w:szCs w:val="24"/>
        </w:rPr>
        <w:t xml:space="preserve">By </w:t>
      </w:r>
      <w:r w:rsidR="00137A9B" w:rsidRPr="003F5C82">
        <w:rPr>
          <w:szCs w:val="24"/>
        </w:rPr>
        <w:t>fitting</w:t>
      </w:r>
      <w:r w:rsidR="00542991" w:rsidRPr="003F5C82">
        <w:rPr>
          <w:szCs w:val="24"/>
        </w:rPr>
        <w:t xml:space="preserve"> </w:t>
      </w:r>
      <w:r w:rsidR="00C24648" w:rsidRPr="003F5C82">
        <w:rPr>
          <w:szCs w:val="24"/>
        </w:rPr>
        <w:t xml:space="preserve">individual </w:t>
      </w:r>
      <w:r w:rsidR="00B02D24" w:rsidRPr="003F5C82">
        <w:rPr>
          <w:szCs w:val="24"/>
        </w:rPr>
        <w:t>species’</w:t>
      </w:r>
      <w:r w:rsidR="00667A93" w:rsidRPr="003F5C82">
        <w:rPr>
          <w:szCs w:val="24"/>
        </w:rPr>
        <w:t xml:space="preserve"> </w:t>
      </w:r>
      <w:r w:rsidR="00B02D24" w:rsidRPr="003F5C82">
        <w:rPr>
          <w:szCs w:val="24"/>
        </w:rPr>
        <w:t xml:space="preserve">performance – environment </w:t>
      </w:r>
      <w:r w:rsidR="00667A93" w:rsidRPr="003F5C82">
        <w:rPr>
          <w:szCs w:val="24"/>
        </w:rPr>
        <w:t xml:space="preserve">relationship using </w:t>
      </w:r>
      <w:commentRangeStart w:id="140"/>
      <w:r w:rsidR="00667A93" w:rsidRPr="003F5C82">
        <w:rPr>
          <w:szCs w:val="24"/>
        </w:rPr>
        <w:t>GAM</w:t>
      </w:r>
      <w:commentRangeEnd w:id="140"/>
      <w:r w:rsidR="00547248">
        <w:rPr>
          <w:rStyle w:val="CommentReference"/>
        </w:rPr>
        <w:commentReference w:id="140"/>
      </w:r>
      <w:r w:rsidR="00667A93" w:rsidRPr="003F5C82">
        <w:rPr>
          <w:szCs w:val="24"/>
        </w:rPr>
        <w:t xml:space="preserve">s, </w:t>
      </w:r>
      <w:r w:rsidR="008372DF" w:rsidRPr="003F5C82">
        <w:rPr>
          <w:szCs w:val="24"/>
        </w:rPr>
        <w:t xml:space="preserve">then taking the first derivative </w:t>
      </w:r>
      <w:r w:rsidR="00EC1013" w:rsidRPr="003F5C82">
        <w:rPr>
          <w:szCs w:val="24"/>
        </w:rPr>
        <w:t xml:space="preserve">of the </w:t>
      </w:r>
      <w:del w:id="141" w:author="Owen Petchey" w:date="2023-07-18T11:04:00Z">
        <w:r w:rsidR="00EC1013" w:rsidRPr="003F5C82" w:rsidDel="003A2C23">
          <w:rPr>
            <w:szCs w:val="24"/>
          </w:rPr>
          <w:delText xml:space="preserve">models </w:delText>
        </w:r>
      </w:del>
      <w:ins w:id="142" w:author="Owen Petchey" w:date="2023-07-18T11:04:00Z">
        <w:r w:rsidR="003A2C23">
          <w:rPr>
            <w:szCs w:val="24"/>
          </w:rPr>
          <w:t>GAM</w:t>
        </w:r>
        <w:r w:rsidR="003A2C23" w:rsidRPr="003F5C82">
          <w:rPr>
            <w:szCs w:val="24"/>
          </w:rPr>
          <w:t xml:space="preserve"> </w:t>
        </w:r>
      </w:ins>
      <w:r w:rsidR="00EC1013" w:rsidRPr="003F5C82">
        <w:rPr>
          <w:szCs w:val="24"/>
        </w:rPr>
        <w:t xml:space="preserve">to estimate the model slopes along the environmental axis, </w:t>
      </w:r>
      <w:r w:rsidR="00133F5A" w:rsidRPr="003F5C82">
        <w:rPr>
          <w:szCs w:val="24"/>
        </w:rPr>
        <w:t>and finally measuring the variation of the first derivatives</w:t>
      </w:r>
      <w:r w:rsidR="00C71FAB" w:rsidRPr="003F5C82">
        <w:rPr>
          <w:szCs w:val="24"/>
        </w:rPr>
        <w:t xml:space="preserve">, </w:t>
      </w:r>
      <w:r w:rsidR="00667A93" w:rsidRPr="003F5C82">
        <w:rPr>
          <w:szCs w:val="24"/>
        </w:rPr>
        <w:t xml:space="preserve">they provide a </w:t>
      </w:r>
      <w:r w:rsidR="00ED569B" w:rsidRPr="003F5C82">
        <w:rPr>
          <w:szCs w:val="24"/>
        </w:rPr>
        <w:t>f</w:t>
      </w:r>
      <w:r w:rsidR="00667A93" w:rsidRPr="003F5C82">
        <w:rPr>
          <w:szCs w:val="24"/>
        </w:rPr>
        <w:t>lexible</w:t>
      </w:r>
      <w:r w:rsidR="00667A93" w:rsidRPr="00EB11FD">
        <w:rPr>
          <w:szCs w:val="24"/>
        </w:rPr>
        <w:t xml:space="preserve"> </w:t>
      </w:r>
      <w:r w:rsidR="00471668" w:rsidRPr="00EB11FD">
        <w:rPr>
          <w:szCs w:val="24"/>
        </w:rPr>
        <w:t>methodology</w:t>
      </w:r>
      <w:r w:rsidR="00ED569B" w:rsidRPr="00EB11FD">
        <w:rPr>
          <w:szCs w:val="24"/>
        </w:rPr>
        <w:t xml:space="preserve"> </w:t>
      </w:r>
      <w:r w:rsidR="00A37F72" w:rsidRPr="00EB11FD">
        <w:rPr>
          <w:szCs w:val="24"/>
        </w:rPr>
        <w:t xml:space="preserve">to measure response diversity </w:t>
      </w:r>
      <w:r w:rsidR="00ED569B" w:rsidRPr="00EB11FD">
        <w:rPr>
          <w:szCs w:val="24"/>
        </w:rPr>
        <w:t xml:space="preserve">applicable </w:t>
      </w:r>
      <w:r w:rsidR="00736D08" w:rsidRPr="00EB11FD">
        <w:rPr>
          <w:szCs w:val="24"/>
        </w:rPr>
        <w:t xml:space="preserve">when </w:t>
      </w:r>
      <w:ins w:id="143" w:author="Owen Petchey" w:date="2023-07-18T11:08:00Z">
        <w:r w:rsidR="00547248">
          <w:rPr>
            <w:szCs w:val="24"/>
          </w:rPr>
          <w:t xml:space="preserve">species </w:t>
        </w:r>
      </w:ins>
      <w:r w:rsidR="00736D08" w:rsidRPr="00EB11FD">
        <w:rPr>
          <w:szCs w:val="24"/>
        </w:rPr>
        <w:t xml:space="preserve">responses are linear </w:t>
      </w:r>
      <w:r w:rsidR="003D5F14" w:rsidRPr="00EB11FD">
        <w:rPr>
          <w:szCs w:val="24"/>
        </w:rPr>
        <w:t xml:space="preserve">as well as </w:t>
      </w:r>
      <w:r w:rsidR="00736D08" w:rsidRPr="00EB11FD">
        <w:rPr>
          <w:szCs w:val="24"/>
        </w:rPr>
        <w:t>non-linear</w:t>
      </w:r>
      <w:r w:rsidR="00471668" w:rsidRPr="00EB11FD">
        <w:rPr>
          <w:szCs w:val="24"/>
        </w:rPr>
        <w:t>.</w:t>
      </w:r>
    </w:p>
    <w:p w14:paraId="72E4BFE4" w14:textId="63347EC2" w:rsidR="00A47590" w:rsidRPr="00EB11FD" w:rsidRDefault="00E624CE" w:rsidP="006961FD">
      <w:pPr>
        <w:shd w:val="clear" w:color="auto" w:fill="FFFFFF" w:themeFill="background1"/>
        <w:spacing w:after="0" w:line="276" w:lineRule="auto"/>
        <w:ind w:firstLine="720"/>
        <w:rPr>
          <w:szCs w:val="24"/>
        </w:rPr>
      </w:pPr>
      <w:r w:rsidRPr="00EB11FD">
        <w:rPr>
          <w:szCs w:val="24"/>
        </w:rPr>
        <w:t>For example, one can measure the response of each of the species’ intrinsic growth rate to temperature, quantify the strength and direction of these responses (e.g., as the first derivative of the response curve), and calculate the diversity of responses (e.g., by calculating variation in the first derivatives among the species in a community). When responses are nonlinear, the response diversity will be a function of the environmental state (i.e. the first derivative is a function of the value of the environmental state</w:t>
      </w:r>
      <w:r w:rsidR="00270CB8" w:rsidRPr="00EB11FD">
        <w:rPr>
          <w:szCs w:val="24"/>
        </w:rPr>
        <w:t xml:space="preserve">, </w:t>
      </w:r>
      <w:commentRangeStart w:id="144"/>
      <w:r w:rsidR="00270CB8" w:rsidRPr="00EB11FD">
        <w:rPr>
          <w:color w:val="ED7D31" w:themeColor="accent2"/>
          <w:szCs w:val="24"/>
        </w:rPr>
        <w:t>maybe do a figure to visualise the concept</w:t>
      </w:r>
      <w:r w:rsidR="008E5DBD">
        <w:rPr>
          <w:color w:val="ED7D31" w:themeColor="accent2"/>
          <w:szCs w:val="24"/>
        </w:rPr>
        <w:t>?</w:t>
      </w:r>
      <w:commentRangeEnd w:id="144"/>
      <w:r w:rsidR="002B13F7">
        <w:rPr>
          <w:rStyle w:val="CommentReference"/>
        </w:rPr>
        <w:commentReference w:id="144"/>
      </w:r>
      <w:r w:rsidRPr="00EB11FD">
        <w:rPr>
          <w:szCs w:val="24"/>
        </w:rPr>
        <w:t>).</w:t>
      </w:r>
      <w:r w:rsidR="00BD52EA" w:rsidRPr="00EB11FD">
        <w:rPr>
          <w:szCs w:val="24"/>
        </w:rPr>
        <w:t xml:space="preserve"> This approach has been demonstrated to be suitable for quantifying response diversity in the context of a single environmental </w:t>
      </w:r>
      <w:r w:rsidR="00BD01A3" w:rsidRPr="00EB11FD">
        <w:rPr>
          <w:szCs w:val="24"/>
        </w:rPr>
        <w:t>driver</w:t>
      </w:r>
      <w:r w:rsidR="00BD52EA" w:rsidRPr="00EB11FD">
        <w:rPr>
          <w:szCs w:val="24"/>
        </w:rPr>
        <w:t xml:space="preserve">, but given that multiple environmental </w:t>
      </w:r>
      <w:r w:rsidR="00BD01A3" w:rsidRPr="00EB11FD">
        <w:rPr>
          <w:szCs w:val="24"/>
        </w:rPr>
        <w:t>drivers</w:t>
      </w:r>
      <w:r w:rsidR="00BD52EA" w:rsidRPr="00EB11FD">
        <w:rPr>
          <w:szCs w:val="24"/>
        </w:rPr>
        <w:t xml:space="preserve"> can change simultaneously, an approach that works in that context</w:t>
      </w:r>
      <w:r w:rsidR="007223AA" w:rsidRPr="00EB11FD">
        <w:rPr>
          <w:szCs w:val="24"/>
        </w:rPr>
        <w:t xml:space="preserve"> is needed. </w:t>
      </w:r>
    </w:p>
    <w:p w14:paraId="3E7745DC" w14:textId="77777777" w:rsidR="00D81EBC" w:rsidRDefault="00847024" w:rsidP="006961FD">
      <w:pPr>
        <w:shd w:val="clear" w:color="auto" w:fill="FFFFFF" w:themeFill="background1"/>
        <w:spacing w:after="0" w:line="276" w:lineRule="auto"/>
        <w:ind w:firstLine="720"/>
        <w:rPr>
          <w:ins w:id="145" w:author="Owen Petchey" w:date="2023-07-18T11:23:00Z"/>
          <w:szCs w:val="24"/>
        </w:rPr>
      </w:pPr>
      <w:r w:rsidRPr="00EB11FD">
        <w:rPr>
          <w:szCs w:val="24"/>
        </w:rPr>
        <w:t xml:space="preserve">Imagine that the growth rate of a population depends on two environmental factors, e.g. temperature and salinity. </w:t>
      </w:r>
      <w:ins w:id="146" w:author="Owen Petchey" w:date="2023-07-18T11:10:00Z">
        <w:r w:rsidR="00D62B24">
          <w:rPr>
            <w:szCs w:val="24"/>
          </w:rPr>
          <w:t xml:space="preserve">Instead of a response </w:t>
        </w:r>
        <w:r w:rsidR="00D62B24" w:rsidRPr="006D3AFF">
          <w:rPr>
            <w:i/>
            <w:iCs/>
            <w:szCs w:val="24"/>
            <w:rPrChange w:id="147" w:author="Owen Petchey" w:date="2023-07-18T11:11:00Z">
              <w:rPr>
                <w:szCs w:val="24"/>
              </w:rPr>
            </w:rPrChange>
          </w:rPr>
          <w:t>curve</w:t>
        </w:r>
        <w:r w:rsidR="00D62B24">
          <w:rPr>
            <w:szCs w:val="24"/>
          </w:rPr>
          <w:t xml:space="preserve">, we have a </w:t>
        </w:r>
        <w:r w:rsidR="00D62B24" w:rsidRPr="006D3AFF">
          <w:rPr>
            <w:i/>
            <w:iCs/>
            <w:szCs w:val="24"/>
            <w:rPrChange w:id="148" w:author="Owen Petchey" w:date="2023-07-18T11:11:00Z">
              <w:rPr>
                <w:szCs w:val="24"/>
              </w:rPr>
            </w:rPrChange>
          </w:rPr>
          <w:t>response surface</w:t>
        </w:r>
        <w:r w:rsidR="00D62B24">
          <w:rPr>
            <w:szCs w:val="24"/>
          </w:rPr>
          <w:t xml:space="preserve">. </w:t>
        </w:r>
      </w:ins>
      <w:r w:rsidRPr="00EB11FD">
        <w:rPr>
          <w:szCs w:val="24"/>
        </w:rPr>
        <w:t>We can represent the dependency as</w:t>
      </w:r>
      <w:r w:rsidR="00226898" w:rsidRPr="00EB11FD">
        <w:rPr>
          <w:szCs w:val="24"/>
        </w:rPr>
        <w:t xml:space="preserve"> </w:t>
      </w:r>
      <m:oMath>
        <m:r>
          <w:rPr>
            <w:rFonts w:ascii="Cambria Math" w:hAnsi="Cambria Math"/>
            <w:szCs w:val="24"/>
          </w:rPr>
          <m:t>G =f(T, S)</m:t>
        </m:r>
      </m:oMath>
      <w:r w:rsidRPr="00EB11FD">
        <w:rPr>
          <w:szCs w:val="24"/>
        </w:rPr>
        <w:t>, where </w:t>
      </w:r>
      <m:oMath>
        <m:r>
          <w:rPr>
            <w:rFonts w:ascii="Cambria Math" w:hAnsi="Cambria Math"/>
            <w:szCs w:val="24"/>
          </w:rPr>
          <m:t>G</m:t>
        </m:r>
      </m:oMath>
      <w:r w:rsidR="003B2B5D" w:rsidRPr="00EB11FD">
        <w:rPr>
          <w:szCs w:val="24"/>
        </w:rPr>
        <w:t xml:space="preserve"> </w:t>
      </w:r>
      <w:r w:rsidRPr="00EB11FD">
        <w:rPr>
          <w:szCs w:val="24"/>
        </w:rPr>
        <w:t>is growth rate, </w:t>
      </w:r>
      <m:oMath>
        <m:r>
          <w:rPr>
            <w:rFonts w:ascii="Cambria Math" w:hAnsi="Cambria Math"/>
            <w:szCs w:val="24"/>
          </w:rPr>
          <m:t>T</m:t>
        </m:r>
      </m:oMath>
      <w:r w:rsidRPr="00EB11FD">
        <w:rPr>
          <w:szCs w:val="24"/>
        </w:rPr>
        <w:t> is temperature,</w:t>
      </w:r>
      <w:del w:id="149" w:author="Owen Petchey" w:date="2023-07-18T11:12:00Z">
        <w:r w:rsidRPr="00EB11FD" w:rsidDel="00D02AD0">
          <w:rPr>
            <w:szCs w:val="24"/>
          </w:rPr>
          <w:delText xml:space="preserve"> and</w:delText>
        </w:r>
      </w:del>
      <w:r w:rsidRPr="00EB11FD">
        <w:rPr>
          <w:szCs w:val="24"/>
        </w:rPr>
        <w:t> </w:t>
      </w:r>
      <m:oMath>
        <m:r>
          <w:rPr>
            <w:rFonts w:ascii="Cambria Math" w:hAnsi="Cambria Math"/>
            <w:szCs w:val="24"/>
          </w:rPr>
          <m:t>S</m:t>
        </m:r>
      </m:oMath>
      <w:r w:rsidRPr="00EB11FD">
        <w:rPr>
          <w:szCs w:val="24"/>
        </w:rPr>
        <w:t> is salinity</w:t>
      </w:r>
      <w:ins w:id="150" w:author="Owen Petchey" w:date="2023-07-18T11:12:00Z">
        <w:r w:rsidR="00D02AD0">
          <w:rPr>
            <w:szCs w:val="24"/>
          </w:rPr>
          <w:t xml:space="preserve">, and </w:t>
        </w:r>
        <w:r w:rsidR="00D02AD0" w:rsidRPr="00D02AD0">
          <w:rPr>
            <w:i/>
            <w:iCs/>
            <w:szCs w:val="24"/>
            <w:rPrChange w:id="151" w:author="Owen Petchey" w:date="2023-07-18T11:12:00Z">
              <w:rPr>
                <w:szCs w:val="24"/>
              </w:rPr>
            </w:rPrChange>
          </w:rPr>
          <w:t>f</w:t>
        </w:r>
        <w:r w:rsidR="00D02AD0">
          <w:rPr>
            <w:szCs w:val="24"/>
          </w:rPr>
          <w:t xml:space="preserve"> is some function</w:t>
        </w:r>
      </w:ins>
      <w:r w:rsidRPr="00EB11FD">
        <w:rPr>
          <w:szCs w:val="24"/>
        </w:rPr>
        <w:t xml:space="preserve">. It may be that the dependencies are linear, nonlinear, and with an interaction between temperature and salinity, hence our approach needs to be able to accommodate </w:t>
      </w:r>
      <w:r w:rsidR="00BC03B7" w:rsidRPr="00EB11FD">
        <w:rPr>
          <w:szCs w:val="24"/>
        </w:rPr>
        <w:t>these phenomena</w:t>
      </w:r>
      <w:r w:rsidRPr="00EB11FD">
        <w:rPr>
          <w:szCs w:val="24"/>
        </w:rPr>
        <w:t>.</w:t>
      </w:r>
    </w:p>
    <w:p w14:paraId="38A25902" w14:textId="77777777" w:rsidR="00624246" w:rsidRDefault="0072630A" w:rsidP="00D41BA7">
      <w:pPr>
        <w:shd w:val="clear" w:color="auto" w:fill="FFFFFF" w:themeFill="background1"/>
        <w:spacing w:after="0" w:line="276" w:lineRule="auto"/>
        <w:ind w:firstLine="720"/>
        <w:rPr>
          <w:ins w:id="152" w:author="Owen Petchey" w:date="2023-07-18T12:26:00Z"/>
          <w:szCs w:val="24"/>
        </w:rPr>
      </w:pPr>
      <w:ins w:id="153" w:author="Owen Petchey" w:date="2023-07-18T11:20:00Z">
        <w:r>
          <w:rPr>
            <w:szCs w:val="24"/>
          </w:rPr>
          <w:t xml:space="preserve">The solution we developed is a relatively straightforward extension from 1-dimension </w:t>
        </w:r>
        <w:r w:rsidR="00F67508">
          <w:rPr>
            <w:szCs w:val="24"/>
          </w:rPr>
          <w:t>to 2-dimensions of environmental change</w:t>
        </w:r>
      </w:ins>
      <w:ins w:id="154" w:author="Owen Petchey" w:date="2023-07-18T11:24:00Z">
        <w:r w:rsidR="00995296">
          <w:rPr>
            <w:szCs w:val="24"/>
          </w:rPr>
          <w:t xml:space="preserve"> (and can in principle be extended further to many dimensions)</w:t>
        </w:r>
      </w:ins>
      <w:ins w:id="155" w:author="Owen Petchey" w:date="2023-07-18T11:20:00Z">
        <w:r w:rsidR="00F67508">
          <w:rPr>
            <w:szCs w:val="24"/>
          </w:rPr>
          <w:t xml:space="preserve">. Instead of </w:t>
        </w:r>
      </w:ins>
      <w:ins w:id="156" w:author="Owen Petchey" w:date="2023-07-18T11:21:00Z">
        <w:r w:rsidR="00F67508">
          <w:rPr>
            <w:szCs w:val="24"/>
          </w:rPr>
          <w:t xml:space="preserve">calculating </w:t>
        </w:r>
        <w:r w:rsidR="009D5647">
          <w:rPr>
            <w:szCs w:val="24"/>
          </w:rPr>
          <w:t xml:space="preserve">variation in the </w:t>
        </w:r>
      </w:ins>
      <w:ins w:id="157" w:author="Owen Petchey" w:date="2023-07-18T11:25:00Z">
        <w:r w:rsidR="00670B4A">
          <w:rPr>
            <w:szCs w:val="24"/>
          </w:rPr>
          <w:t xml:space="preserve">first </w:t>
        </w:r>
      </w:ins>
      <w:ins w:id="158" w:author="Owen Petchey" w:date="2023-07-18T11:21:00Z">
        <w:r w:rsidR="009D5647">
          <w:rPr>
            <w:szCs w:val="24"/>
          </w:rPr>
          <w:t xml:space="preserve">derivative, we calculated variation in the </w:t>
        </w:r>
        <w:r w:rsidR="009D5647" w:rsidRPr="00EA6F60">
          <w:rPr>
            <w:i/>
            <w:iCs/>
            <w:szCs w:val="24"/>
            <w:rPrChange w:id="159" w:author="Owen Petchey" w:date="2023-07-18T11:21:00Z">
              <w:rPr>
                <w:szCs w:val="24"/>
              </w:rPr>
            </w:rPrChange>
          </w:rPr>
          <w:t xml:space="preserve">directional </w:t>
        </w:r>
      </w:ins>
      <w:ins w:id="160" w:author="Owen Petchey" w:date="2023-07-18T11:25:00Z">
        <w:r w:rsidR="00670B4A">
          <w:rPr>
            <w:i/>
            <w:iCs/>
            <w:szCs w:val="24"/>
          </w:rPr>
          <w:t xml:space="preserve">(first) </w:t>
        </w:r>
      </w:ins>
      <w:ins w:id="161" w:author="Owen Petchey" w:date="2023-07-18T11:21:00Z">
        <w:r w:rsidR="009D5647" w:rsidRPr="00EA6F60">
          <w:rPr>
            <w:i/>
            <w:iCs/>
            <w:szCs w:val="24"/>
            <w:rPrChange w:id="162" w:author="Owen Petchey" w:date="2023-07-18T11:21:00Z">
              <w:rPr>
                <w:szCs w:val="24"/>
              </w:rPr>
            </w:rPrChange>
          </w:rPr>
          <w:t>derivative</w:t>
        </w:r>
        <w:r w:rsidR="00EA6F60">
          <w:rPr>
            <w:szCs w:val="24"/>
          </w:rPr>
          <w:t xml:space="preserve">. The </w:t>
        </w:r>
        <w:r w:rsidR="00EA6F60" w:rsidRPr="00EA6F60">
          <w:rPr>
            <w:i/>
            <w:iCs/>
            <w:szCs w:val="24"/>
            <w:rPrChange w:id="163" w:author="Owen Petchey" w:date="2023-07-18T11:21:00Z">
              <w:rPr>
                <w:szCs w:val="24"/>
              </w:rPr>
            </w:rPrChange>
          </w:rPr>
          <w:t>directional derivative</w:t>
        </w:r>
        <w:r w:rsidR="00EA6F60">
          <w:rPr>
            <w:szCs w:val="24"/>
          </w:rPr>
          <w:t xml:space="preserve"> is the slope </w:t>
        </w:r>
      </w:ins>
      <w:ins w:id="164" w:author="Owen Petchey" w:date="2023-07-18T11:22:00Z">
        <w:r w:rsidR="00EA6F60">
          <w:rPr>
            <w:szCs w:val="24"/>
          </w:rPr>
          <w:t>at a particular point on a surface in a particular direction.</w:t>
        </w:r>
      </w:ins>
    </w:p>
    <w:p w14:paraId="23504784" w14:textId="2A99286A" w:rsidR="00C6139B" w:rsidRDefault="00670B4A" w:rsidP="00C6139B">
      <w:pPr>
        <w:shd w:val="clear" w:color="auto" w:fill="FFFFFF" w:themeFill="background1"/>
        <w:spacing w:after="0" w:line="276" w:lineRule="auto"/>
        <w:ind w:firstLine="720"/>
        <w:rPr>
          <w:ins w:id="165" w:author="Owen Petchey" w:date="2023-07-18T12:28:00Z"/>
          <w:szCs w:val="24"/>
        </w:rPr>
      </w:pPr>
      <w:ins w:id="166" w:author="Owen Petchey" w:date="2023-07-18T11:25:00Z">
        <w:r>
          <w:rPr>
            <w:szCs w:val="24"/>
          </w:rPr>
          <w:t>Imagine standing on a hill</w:t>
        </w:r>
        <w:r w:rsidR="001A7FEF">
          <w:rPr>
            <w:szCs w:val="24"/>
          </w:rPr>
          <w:t xml:space="preserve">. The slope depends on where you are </w:t>
        </w:r>
      </w:ins>
      <w:ins w:id="167" w:author="Owen Petchey" w:date="2023-07-18T12:26:00Z">
        <w:r w:rsidR="00624246">
          <w:rPr>
            <w:szCs w:val="24"/>
          </w:rPr>
          <w:t xml:space="preserve">on the hill </w:t>
        </w:r>
      </w:ins>
      <w:ins w:id="168" w:author="Owen Petchey" w:date="2023-07-18T11:25:00Z">
        <w:r w:rsidR="001A7FEF">
          <w:rPr>
            <w:szCs w:val="24"/>
          </w:rPr>
          <w:t xml:space="preserve">(e.g. </w:t>
        </w:r>
      </w:ins>
      <w:ins w:id="169" w:author="Owen Petchey" w:date="2023-07-18T11:26:00Z">
        <w:r w:rsidR="001A7FEF">
          <w:rPr>
            <w:szCs w:val="24"/>
          </w:rPr>
          <w:t xml:space="preserve">on </w:t>
        </w:r>
        <w:r w:rsidR="00D41BA7">
          <w:rPr>
            <w:szCs w:val="24"/>
          </w:rPr>
          <w:t>a</w:t>
        </w:r>
        <w:r w:rsidR="001A7FEF">
          <w:rPr>
            <w:szCs w:val="24"/>
          </w:rPr>
          <w:t xml:space="preserve"> side, or at the top)</w:t>
        </w:r>
        <w:r w:rsidR="007901B2">
          <w:rPr>
            <w:szCs w:val="24"/>
          </w:rPr>
          <w:t>, and also the direction you face (e.g., up the slope, or along a contour).</w:t>
        </w:r>
      </w:ins>
      <w:ins w:id="170" w:author="Owen Petchey" w:date="2023-07-18T11:27:00Z">
        <w:r w:rsidR="00D41BA7">
          <w:rPr>
            <w:szCs w:val="24"/>
          </w:rPr>
          <w:t xml:space="preserve"> To find the directional derivative</w:t>
        </w:r>
        <w:r w:rsidR="00320248">
          <w:rPr>
            <w:szCs w:val="24"/>
          </w:rPr>
          <w:t xml:space="preserve"> we must, therefore, specify </w:t>
        </w:r>
      </w:ins>
      <w:ins w:id="171" w:author="Owen Petchey" w:date="2023-07-18T12:26:00Z">
        <w:r w:rsidR="00624246">
          <w:rPr>
            <w:szCs w:val="24"/>
          </w:rPr>
          <w:t>a</w:t>
        </w:r>
      </w:ins>
      <w:ins w:id="172" w:author="Owen Petchey" w:date="2023-07-18T11:27:00Z">
        <w:r w:rsidR="00320248">
          <w:rPr>
            <w:szCs w:val="24"/>
          </w:rPr>
          <w:t xml:space="preserve"> location on the surface and </w:t>
        </w:r>
      </w:ins>
      <w:ins w:id="173" w:author="Owen Petchey" w:date="2023-07-18T12:26:00Z">
        <w:r w:rsidR="00624246">
          <w:rPr>
            <w:szCs w:val="24"/>
          </w:rPr>
          <w:t>a</w:t>
        </w:r>
      </w:ins>
      <w:ins w:id="174" w:author="Owen Petchey" w:date="2023-07-18T11:27:00Z">
        <w:r w:rsidR="00320248">
          <w:rPr>
            <w:szCs w:val="24"/>
          </w:rPr>
          <w:t xml:space="preserve"> direction on the surface. </w:t>
        </w:r>
      </w:ins>
      <w:ins w:id="175" w:author="Owen Petchey" w:date="2023-07-18T11:28:00Z">
        <w:r w:rsidR="00B46381">
          <w:rPr>
            <w:szCs w:val="24"/>
          </w:rPr>
          <w:t xml:space="preserve">The mathematical calculation then involves </w:t>
        </w:r>
      </w:ins>
      <w:ins w:id="176" w:author="Owen Petchey" w:date="2023-07-18T12:26:00Z">
        <w:r w:rsidR="00624246">
          <w:rPr>
            <w:szCs w:val="24"/>
          </w:rPr>
          <w:t>calculating</w:t>
        </w:r>
      </w:ins>
      <w:ins w:id="177" w:author="Owen Petchey" w:date="2023-07-18T11:28:00Z">
        <w:r w:rsidR="00B46381">
          <w:rPr>
            <w:szCs w:val="24"/>
          </w:rPr>
          <w:t xml:space="preserve"> the </w:t>
        </w:r>
        <w:r w:rsidR="00B46381" w:rsidRPr="00B46381">
          <w:rPr>
            <w:i/>
            <w:iCs/>
            <w:szCs w:val="24"/>
            <w:rPrChange w:id="178" w:author="Owen Petchey" w:date="2023-07-18T11:28:00Z">
              <w:rPr>
                <w:szCs w:val="24"/>
              </w:rPr>
            </w:rPrChange>
          </w:rPr>
          <w:t>partial derivatives</w:t>
        </w:r>
        <w:r w:rsidR="00B46381">
          <w:rPr>
            <w:szCs w:val="24"/>
          </w:rPr>
          <w:t xml:space="preserve"> at that location. The partial derivatives are the </w:t>
        </w:r>
        <w:r w:rsidR="002F5CA9">
          <w:rPr>
            <w:szCs w:val="24"/>
          </w:rPr>
          <w:t xml:space="preserve">slope of the surface </w:t>
        </w:r>
      </w:ins>
      <w:ins w:id="179" w:author="Owen Petchey" w:date="2023-07-18T11:29:00Z">
        <w:r w:rsidR="002F5CA9">
          <w:rPr>
            <w:szCs w:val="24"/>
          </w:rPr>
          <w:t>in the direction of change in only one, or other, of the predictors variables</w:t>
        </w:r>
        <w:r w:rsidR="00D26CF4">
          <w:rPr>
            <w:szCs w:val="24"/>
          </w:rPr>
          <w:t xml:space="preserve"> (e.g., along </w:t>
        </w:r>
        <w:r w:rsidR="003B4AFE">
          <w:rPr>
            <w:szCs w:val="24"/>
          </w:rPr>
          <w:t>one predictor axis, or the other</w:t>
        </w:r>
        <w:r w:rsidR="00D26CF4">
          <w:rPr>
            <w:szCs w:val="24"/>
          </w:rPr>
          <w:t>).</w:t>
        </w:r>
      </w:ins>
      <w:ins w:id="180" w:author="Owen Petchey" w:date="2023-07-18T12:27:00Z">
        <w:r w:rsidR="00993D1B">
          <w:rPr>
            <w:szCs w:val="24"/>
          </w:rPr>
          <w:t xml:space="preserve"> The partial derivatives are then added together in proportion to the direction</w:t>
        </w:r>
      </w:ins>
      <w:ins w:id="181" w:author="Owen Petchey" w:date="2023-07-18T12:28:00Z">
        <w:r w:rsidR="00C6139B">
          <w:rPr>
            <w:szCs w:val="24"/>
          </w:rPr>
          <w:t>, to give the directional derivative.</w:t>
        </w:r>
      </w:ins>
    </w:p>
    <w:p w14:paraId="43EC5984" w14:textId="425BEF63" w:rsidR="00847024" w:rsidRPr="00EB11FD" w:rsidRDefault="00C6139B">
      <w:pPr>
        <w:shd w:val="clear" w:color="auto" w:fill="FFFFFF" w:themeFill="background1"/>
        <w:spacing w:after="0" w:line="276" w:lineRule="auto"/>
        <w:ind w:firstLine="708"/>
        <w:rPr>
          <w:rFonts w:eastAsiaTheme="minorEastAsia"/>
          <w:szCs w:val="24"/>
        </w:rPr>
        <w:pPrChange w:id="182" w:author="Owen Petchey" w:date="2023-07-18T12:35:00Z">
          <w:pPr>
            <w:shd w:val="clear" w:color="auto" w:fill="FFFFFF" w:themeFill="background1"/>
            <w:spacing w:after="0" w:line="276" w:lineRule="auto"/>
          </w:pPr>
        </w:pPrChange>
      </w:pPr>
      <w:ins w:id="183" w:author="Owen Petchey" w:date="2023-07-18T12:28:00Z">
        <w:r>
          <w:rPr>
            <w:szCs w:val="24"/>
          </w:rPr>
          <w:lastRenderedPageBreak/>
          <w:t xml:space="preserve">To understand </w:t>
        </w:r>
      </w:ins>
      <w:ins w:id="184" w:author="Owen Petchey" w:date="2023-07-18T12:35:00Z">
        <w:r w:rsidR="00196C40">
          <w:rPr>
            <w:szCs w:val="24"/>
          </w:rPr>
          <w:t xml:space="preserve">from a </w:t>
        </w:r>
      </w:ins>
      <w:ins w:id="185" w:author="Owen Petchey" w:date="2023-07-18T12:28:00Z">
        <w:r>
          <w:rPr>
            <w:szCs w:val="24"/>
          </w:rPr>
          <w:t>mathematica</w:t>
        </w:r>
      </w:ins>
      <w:ins w:id="186" w:author="Owen Petchey" w:date="2023-07-18T12:35:00Z">
        <w:r w:rsidR="00196C40">
          <w:rPr>
            <w:szCs w:val="24"/>
          </w:rPr>
          <w:t>l perspective</w:t>
        </w:r>
      </w:ins>
      <w:ins w:id="187" w:author="Owen Petchey" w:date="2023-07-18T12:28:00Z">
        <w:r>
          <w:rPr>
            <w:szCs w:val="24"/>
          </w:rPr>
          <w:t>, consider a</w:t>
        </w:r>
      </w:ins>
      <w:ins w:id="188" w:author="Owen Petchey" w:date="2023-07-18T12:29:00Z">
        <w:r>
          <w:rPr>
            <w:szCs w:val="24"/>
          </w:rPr>
          <w:t xml:space="preserve"> </w:t>
        </w:r>
      </w:ins>
      <w:r w:rsidR="00847024" w:rsidRPr="00EB11FD">
        <w:rPr>
          <w:szCs w:val="24"/>
        </w:rPr>
        <w:t xml:space="preserve">response </w:t>
      </w:r>
      <w:ins w:id="189" w:author="Owen Petchey" w:date="2023-07-18T12:29:00Z">
        <w:r>
          <w:rPr>
            <w:szCs w:val="24"/>
          </w:rPr>
          <w:t xml:space="preserve">surface </w:t>
        </w:r>
        <w:r w:rsidR="004A175A">
          <w:rPr>
            <w:szCs w:val="24"/>
          </w:rPr>
          <w:t>with</w:t>
        </w:r>
      </w:ins>
      <w:del w:id="190" w:author="Owen Petchey" w:date="2023-07-18T12:29:00Z">
        <w:r w:rsidR="00847024" w:rsidRPr="00EB11FD" w:rsidDel="004A175A">
          <w:rPr>
            <w:szCs w:val="24"/>
          </w:rPr>
          <w:delText>of</w:delText>
        </w:r>
      </w:del>
      <w:r w:rsidR="00847024" w:rsidRPr="00EB11FD">
        <w:rPr>
          <w:szCs w:val="24"/>
        </w:rPr>
        <w:t xml:space="preserve"> growth rate </w:t>
      </w:r>
      <w:ins w:id="191" w:author="Owen Petchey" w:date="2023-07-18T12:29:00Z">
        <w:r w:rsidR="004A175A">
          <w:rPr>
            <w:szCs w:val="24"/>
          </w:rPr>
          <w:t xml:space="preserve">as the dependent variable (the height of the surface) and </w:t>
        </w:r>
      </w:ins>
      <w:del w:id="192" w:author="Owen Petchey" w:date="2023-07-18T12:29:00Z">
        <w:r w:rsidR="00847024" w:rsidRPr="00EB11FD" w:rsidDel="004A175A">
          <w:rPr>
            <w:szCs w:val="24"/>
          </w:rPr>
          <w:delText xml:space="preserve">to change in </w:delText>
        </w:r>
      </w:del>
      <w:r w:rsidR="00847024" w:rsidRPr="00EB11FD">
        <w:rPr>
          <w:szCs w:val="24"/>
        </w:rPr>
        <w:t xml:space="preserve">temperature and salinity </w:t>
      </w:r>
      <w:ins w:id="193" w:author="Owen Petchey" w:date="2023-07-18T12:29:00Z">
        <w:r w:rsidR="004A175A">
          <w:rPr>
            <w:szCs w:val="24"/>
          </w:rPr>
          <w:t xml:space="preserve">as the predictor variables. </w:t>
        </w:r>
      </w:ins>
      <w:ins w:id="194" w:author="Owen Petchey" w:date="2023-07-18T12:30:00Z">
        <w:r w:rsidR="000F4660">
          <w:rPr>
            <w:szCs w:val="24"/>
          </w:rPr>
          <w:t xml:space="preserve">To calculate a directional derivative we </w:t>
        </w:r>
      </w:ins>
      <w:ins w:id="195" w:author="Owen Petchey" w:date="2023-07-18T12:31:00Z">
        <w:r w:rsidR="000F4660">
          <w:rPr>
            <w:szCs w:val="24"/>
          </w:rPr>
          <w:t>give the location on the surface as</w:t>
        </w:r>
      </w:ins>
      <w:del w:id="196" w:author="Owen Petchey" w:date="2023-07-18T12:30:00Z">
        <w:r w:rsidR="00847024" w:rsidRPr="00EB11FD" w:rsidDel="0065496D">
          <w:rPr>
            <w:szCs w:val="24"/>
          </w:rPr>
          <w:delText xml:space="preserve">is the </w:delText>
        </w:r>
      </w:del>
      <w:del w:id="197" w:author="Owen Petchey" w:date="2023-07-18T11:13:00Z">
        <w:r w:rsidR="00847024" w:rsidRPr="00EB11FD" w:rsidDel="00A30307">
          <w:rPr>
            <w:szCs w:val="24"/>
          </w:rPr>
          <w:delText xml:space="preserve">gradient / </w:delText>
        </w:r>
      </w:del>
      <w:del w:id="198" w:author="Owen Petchey" w:date="2023-07-18T12:30:00Z">
        <w:r w:rsidR="00847024" w:rsidRPr="00EB11FD" w:rsidDel="0065496D">
          <w:rPr>
            <w:szCs w:val="24"/>
          </w:rPr>
          <w:delText xml:space="preserve">slope </w:delText>
        </w:r>
      </w:del>
      <w:del w:id="199" w:author="Owen Petchey" w:date="2023-07-18T11:12:00Z">
        <w:r w:rsidR="00847024" w:rsidRPr="00EB11FD" w:rsidDel="00A30307">
          <w:rPr>
            <w:szCs w:val="24"/>
          </w:rPr>
          <w:delText>of</w:delText>
        </w:r>
      </w:del>
      <w:del w:id="200" w:author="Owen Petchey" w:date="2023-07-18T12:30:00Z">
        <w:r w:rsidR="00847024" w:rsidRPr="00EB11FD" w:rsidDel="0065496D">
          <w:rPr>
            <w:szCs w:val="24"/>
          </w:rPr>
          <w:delText xml:space="preserve"> th</w:delText>
        </w:r>
      </w:del>
      <w:del w:id="201" w:author="Owen Petchey" w:date="2023-07-18T11:12:00Z">
        <w:r w:rsidR="00847024" w:rsidRPr="00EB11FD" w:rsidDel="00A30307">
          <w:rPr>
            <w:szCs w:val="24"/>
          </w:rPr>
          <w:delText>is</w:delText>
        </w:r>
      </w:del>
      <w:del w:id="202" w:author="Owen Petchey" w:date="2023-07-18T12:30:00Z">
        <w:r w:rsidR="00847024" w:rsidRPr="00EB11FD" w:rsidDel="0065496D">
          <w:rPr>
            <w:szCs w:val="24"/>
          </w:rPr>
          <w:delText xml:space="preserve"> surface, with units of growth rate [per time] per temperature [degrees C] per salinity [parts per thousand]. </w:delText>
        </w:r>
      </w:del>
      <w:del w:id="203" w:author="Owen Petchey" w:date="2023-07-18T11:15:00Z">
        <w:r w:rsidR="00847024" w:rsidRPr="00EB11FD" w:rsidDel="007E15C3">
          <w:rPr>
            <w:szCs w:val="24"/>
          </w:rPr>
          <w:delText xml:space="preserve">Because the slope </w:delText>
        </w:r>
      </w:del>
      <w:del w:id="204" w:author="Owen Petchey" w:date="2023-07-18T11:13:00Z">
        <w:r w:rsidR="00847024" w:rsidRPr="00EB11FD" w:rsidDel="00A30307">
          <w:rPr>
            <w:szCs w:val="24"/>
          </w:rPr>
          <w:delText xml:space="preserve">(first derivative) </w:delText>
        </w:r>
      </w:del>
      <w:del w:id="205" w:author="Owen Petchey" w:date="2023-07-18T11:15:00Z">
        <w:r w:rsidR="00847024" w:rsidRPr="00EB11FD" w:rsidDel="007E15C3">
          <w:rPr>
            <w:szCs w:val="24"/>
          </w:rPr>
          <w:delText xml:space="preserve">of the surface can </w:delText>
        </w:r>
      </w:del>
      <w:del w:id="206" w:author="Owen Petchey" w:date="2023-07-18T11:13:00Z">
        <w:r w:rsidR="00847024" w:rsidRPr="00EB11FD" w:rsidDel="00A30307">
          <w:rPr>
            <w:szCs w:val="24"/>
          </w:rPr>
          <w:delText>(when dependencies are nonlinear)</w:delText>
        </w:r>
      </w:del>
      <w:del w:id="207" w:author="Owen Petchey" w:date="2023-07-18T11:15:00Z">
        <w:r w:rsidR="00847024" w:rsidRPr="00EB11FD" w:rsidDel="007E15C3">
          <w:rPr>
            <w:szCs w:val="24"/>
          </w:rPr>
          <w:delText xml:space="preserve"> vary across the surface (location on the surface), and can vary in different directions on the surface, to</w:delText>
        </w:r>
      </w:del>
      <w:del w:id="208" w:author="Owen Petchey" w:date="2023-07-18T12:30:00Z">
        <w:r w:rsidR="00847024" w:rsidRPr="00EB11FD" w:rsidDel="0065496D">
          <w:rPr>
            <w:szCs w:val="24"/>
          </w:rPr>
          <w:delText xml:space="preserve"> calculate a slope we must specify the current environment (location on the surface) and the direction of change in the environment. </w:delText>
        </w:r>
      </w:del>
      <w:del w:id="209" w:author="Owen Petchey" w:date="2023-07-18T12:31:00Z">
        <w:r w:rsidR="00847024" w:rsidRPr="00EB11FD" w:rsidDel="000F4660">
          <w:rPr>
            <w:szCs w:val="24"/>
          </w:rPr>
          <w:delText>The location on the curve is the current environmental condition,</w:delText>
        </w:r>
      </w:del>
      <w:r w:rsidR="00847024" w:rsidRPr="00EB11FD">
        <w:rPr>
          <w:szCs w:val="24"/>
        </w:rPr>
        <w:t> </w:t>
      </w:r>
      <m:oMath>
        <m:r>
          <w:rPr>
            <w:rFonts w:ascii="Cambria Math" w:hAnsi="Cambria Math"/>
            <w:szCs w:val="24"/>
          </w:rPr>
          <m:t>(</m:t>
        </m:r>
        <m:sSub>
          <m:sSubPr>
            <m:ctrlPr>
              <w:rPr>
                <w:rFonts w:ascii="Cambria Math" w:hAnsi="Cambria Math"/>
                <w:i/>
                <w:szCs w:val="24"/>
              </w:rPr>
            </m:ctrlPr>
          </m:sSubPr>
          <m:e>
            <m:r>
              <w:rPr>
                <w:rFonts w:ascii="Cambria Math" w:hAnsi="Cambria Math"/>
                <w:szCs w:val="24"/>
              </w:rPr>
              <m:t>T</m:t>
            </m:r>
          </m:e>
          <m:sub>
            <m:r>
              <w:rPr>
                <w:rFonts w:ascii="Cambria Math" w:hAnsi="Cambria Math"/>
                <w:szCs w:val="24"/>
              </w:rPr>
              <m:t>0</m:t>
            </m:r>
          </m:sub>
        </m:sSub>
      </m:oMath>
      <w:r w:rsidR="00847024" w:rsidRPr="00EB11FD">
        <w:rPr>
          <w:szCs w:val="24"/>
        </w:rPr>
        <w:t>,</w:t>
      </w:r>
      <w:r w:rsidR="00B06372" w:rsidRPr="00EB11FD">
        <w:rPr>
          <w:szCs w:val="24"/>
        </w:rPr>
        <w:t xml:space="preserve"> </w:t>
      </w:r>
      <m:oMath>
        <m:sSub>
          <m:sSubPr>
            <m:ctrlPr>
              <w:rPr>
                <w:rFonts w:ascii="Cambria Math" w:hAnsi="Cambria Math"/>
                <w:i/>
                <w:szCs w:val="24"/>
              </w:rPr>
            </m:ctrlPr>
          </m:sSubPr>
          <m:e>
            <m:r>
              <w:rPr>
                <w:rFonts w:ascii="Cambria Math" w:hAnsi="Cambria Math"/>
                <w:szCs w:val="24"/>
              </w:rPr>
              <m:t>S</m:t>
            </m:r>
          </m:e>
          <m:sub>
            <m:r>
              <w:rPr>
                <w:rFonts w:ascii="Cambria Math" w:hAnsi="Cambria Math"/>
                <w:szCs w:val="24"/>
              </w:rPr>
              <m:t>0</m:t>
            </m:r>
          </m:sub>
        </m:sSub>
        <m:r>
          <w:rPr>
            <w:rFonts w:ascii="Cambria Math" w:hAnsi="Cambria Math"/>
            <w:szCs w:val="24"/>
          </w:rPr>
          <m:t>)</m:t>
        </m:r>
      </m:oMath>
      <w:r w:rsidR="00847024" w:rsidRPr="00EB11FD">
        <w:rPr>
          <w:szCs w:val="24"/>
        </w:rPr>
        <w:t xml:space="preserve"> and the direction of environmental change is </w:t>
      </w:r>
      <w:ins w:id="210" w:author="Owen Petchey" w:date="2023-07-18T11:16:00Z">
        <w:r w:rsidR="0049151E">
          <w:rPr>
            <w:szCs w:val="24"/>
          </w:rPr>
          <w:t xml:space="preserve">given by </w:t>
        </w:r>
      </w:ins>
      <w:r w:rsidR="00847024" w:rsidRPr="00EB11FD">
        <w:rPr>
          <w:szCs w:val="24"/>
        </w:rPr>
        <w:t>the unit vector </w:t>
      </w:r>
      <m:oMath>
        <m:r>
          <w:rPr>
            <w:rFonts w:ascii="Cambria Math" w:hAnsi="Cambria Math"/>
            <w:szCs w:val="24"/>
          </w:rPr>
          <m:t xml:space="preserve">û= </m:t>
        </m:r>
        <m:d>
          <m:dPr>
            <m:begChr m:val="〈"/>
            <m:endChr m:val="〉"/>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U</m:t>
                </m:r>
              </m:e>
              <m:sub>
                <m:r>
                  <w:rPr>
                    <w:rFonts w:ascii="Cambria Math" w:hAnsi="Cambria Math"/>
                    <w:szCs w:val="24"/>
                  </w:rPr>
                  <m:t>T</m:t>
                </m:r>
              </m:sub>
            </m:sSub>
            <m:r>
              <w:rPr>
                <w:rFonts w:ascii="Cambria Math" w:hAnsi="Cambria Math"/>
                <w:szCs w:val="24"/>
              </w:rPr>
              <m:t xml:space="preserve">,  </m:t>
            </m:r>
            <m:sSub>
              <m:sSubPr>
                <m:ctrlPr>
                  <w:rPr>
                    <w:rFonts w:ascii="Cambria Math" w:hAnsi="Cambria Math"/>
                    <w:i/>
                    <w:szCs w:val="24"/>
                  </w:rPr>
                </m:ctrlPr>
              </m:sSubPr>
              <m:e>
                <m:r>
                  <w:rPr>
                    <w:rFonts w:ascii="Cambria Math" w:hAnsi="Cambria Math"/>
                    <w:szCs w:val="24"/>
                  </w:rPr>
                  <m:t>U</m:t>
                </m:r>
              </m:e>
              <m:sub>
                <m:r>
                  <w:rPr>
                    <w:rFonts w:ascii="Cambria Math" w:hAnsi="Cambria Math"/>
                    <w:szCs w:val="24"/>
                  </w:rPr>
                  <m:t>S</m:t>
                </m:r>
              </m:sub>
            </m:sSub>
          </m:e>
        </m:d>
      </m:oMath>
      <w:r w:rsidR="00642F5B" w:rsidRPr="00EB11FD">
        <w:rPr>
          <w:szCs w:val="24"/>
        </w:rPr>
        <w:t>.</w:t>
      </w:r>
      <w:ins w:id="211" w:author="Owen Petchey" w:date="2023-07-18T11:16:00Z">
        <w:r w:rsidR="0049151E">
          <w:rPr>
            <w:szCs w:val="24"/>
          </w:rPr>
          <w:t xml:space="preserve"> </w:t>
        </w:r>
        <w:r w:rsidR="005572FF">
          <w:rPr>
            <w:szCs w:val="24"/>
          </w:rPr>
          <w:t>A unit vector has length 1</w:t>
        </w:r>
      </w:ins>
      <w:ins w:id="212" w:author="Owen Petchey" w:date="2023-07-18T11:17:00Z">
        <w:r w:rsidR="005572FF">
          <w:rPr>
            <w:szCs w:val="24"/>
          </w:rPr>
          <w:t>, and is used because only the direction of change is important, and not the amount of change.</w:t>
        </w:r>
      </w:ins>
      <w:ins w:id="213" w:author="Owen Petchey" w:date="2023-07-18T12:31:00Z">
        <w:r w:rsidR="000F4660">
          <w:rPr>
            <w:szCs w:val="24"/>
          </w:rPr>
          <w:t xml:space="preserve"> Furthermore, let the two partial derivatives be</w:t>
        </w:r>
      </w:ins>
      <w:ins w:id="214" w:author="Owen Petchey" w:date="2023-07-18T12:32:00Z">
        <w:r w:rsidR="00BF7C44" w:rsidRPr="00EB11FD">
          <w:rPr>
            <w:szCs w:val="24"/>
          </w:rPr>
          <w:t> </w:t>
        </w:r>
      </w:ins>
      <m:oMath>
        <m:sSub>
          <m:sSubPr>
            <m:ctrlPr>
              <w:ins w:id="215" w:author="Owen Petchey" w:date="2023-07-18T12:32:00Z">
                <w:rPr>
                  <w:rFonts w:ascii="Cambria Math" w:hAnsi="Cambria Math"/>
                  <w:i/>
                  <w:szCs w:val="24"/>
                </w:rPr>
              </w:ins>
            </m:ctrlPr>
          </m:sSubPr>
          <m:e>
            <m:r>
              <w:ins w:id="216" w:author="Owen Petchey" w:date="2023-07-18T12:32:00Z">
                <w:rPr>
                  <w:rFonts w:ascii="Cambria Math" w:hAnsi="Cambria Math"/>
                  <w:szCs w:val="24"/>
                </w:rPr>
                <m:t>f</m:t>
              </w:ins>
            </m:r>
          </m:e>
          <m:sub>
            <m:r>
              <w:ins w:id="217" w:author="Owen Petchey" w:date="2023-07-18T12:32:00Z">
                <w:rPr>
                  <w:rFonts w:ascii="Cambria Math" w:hAnsi="Cambria Math"/>
                  <w:szCs w:val="24"/>
                </w:rPr>
                <m:t>T</m:t>
              </w:ins>
            </m:r>
          </m:sub>
        </m:sSub>
        <m:d>
          <m:dPr>
            <m:ctrlPr>
              <w:ins w:id="218" w:author="Owen Petchey" w:date="2023-07-18T12:38:00Z">
                <w:rPr>
                  <w:rFonts w:ascii="Cambria Math" w:hAnsi="Cambria Math"/>
                  <w:i/>
                  <w:szCs w:val="24"/>
                </w:rPr>
              </w:ins>
            </m:ctrlPr>
          </m:dPr>
          <m:e>
            <m:sSub>
              <m:sSubPr>
                <m:ctrlPr>
                  <w:ins w:id="219" w:author="Owen Petchey" w:date="2023-07-18T12:38:00Z">
                    <w:rPr>
                      <w:rFonts w:ascii="Cambria Math" w:hAnsi="Cambria Math"/>
                      <w:i/>
                      <w:szCs w:val="24"/>
                    </w:rPr>
                  </w:ins>
                </m:ctrlPr>
              </m:sSubPr>
              <m:e>
                <m:r>
                  <w:ins w:id="220" w:author="Owen Petchey" w:date="2023-07-18T12:38:00Z">
                    <w:rPr>
                      <w:rFonts w:ascii="Cambria Math" w:hAnsi="Cambria Math"/>
                      <w:szCs w:val="24"/>
                    </w:rPr>
                    <m:t>T</m:t>
                  </w:ins>
                </m:r>
              </m:e>
              <m:sub>
                <m:r>
                  <w:ins w:id="221" w:author="Owen Petchey" w:date="2023-07-18T12:38:00Z">
                    <w:rPr>
                      <w:rFonts w:ascii="Cambria Math" w:hAnsi="Cambria Math"/>
                      <w:szCs w:val="24"/>
                    </w:rPr>
                    <m:t>0</m:t>
                  </w:ins>
                </m:r>
              </m:sub>
            </m:sSub>
            <m:r>
              <w:ins w:id="222" w:author="Owen Petchey" w:date="2023-07-18T12:38:00Z">
                <w:rPr>
                  <w:rFonts w:ascii="Cambria Math" w:hAnsi="Cambria Math"/>
                  <w:szCs w:val="24"/>
                </w:rPr>
                <m:t xml:space="preserve">, </m:t>
              </w:ins>
            </m:r>
            <m:sSub>
              <m:sSubPr>
                <m:ctrlPr>
                  <w:ins w:id="223" w:author="Owen Petchey" w:date="2023-07-18T12:38:00Z">
                    <w:rPr>
                      <w:rFonts w:ascii="Cambria Math" w:hAnsi="Cambria Math"/>
                      <w:i/>
                      <w:szCs w:val="24"/>
                    </w:rPr>
                  </w:ins>
                </m:ctrlPr>
              </m:sSubPr>
              <m:e>
                <m:r>
                  <w:ins w:id="224" w:author="Owen Petchey" w:date="2023-07-18T12:38:00Z">
                    <w:rPr>
                      <w:rFonts w:ascii="Cambria Math" w:hAnsi="Cambria Math"/>
                      <w:szCs w:val="24"/>
                    </w:rPr>
                    <m:t>S</m:t>
                  </w:ins>
                </m:r>
              </m:e>
              <m:sub>
                <m:r>
                  <w:ins w:id="225" w:author="Owen Petchey" w:date="2023-07-18T12:38:00Z">
                    <w:rPr>
                      <w:rFonts w:ascii="Cambria Math" w:hAnsi="Cambria Math"/>
                      <w:szCs w:val="24"/>
                    </w:rPr>
                    <m:t>0</m:t>
                  </w:ins>
                </m:r>
              </m:sub>
            </m:sSub>
          </m:e>
        </m:d>
      </m:oMath>
      <w:ins w:id="226" w:author="Owen Petchey" w:date="2023-07-18T12:32:00Z">
        <w:r w:rsidR="00BF7C44" w:rsidRPr="00EB11FD">
          <w:rPr>
            <w:szCs w:val="24"/>
          </w:rPr>
          <w:t> </w:t>
        </w:r>
        <w:r w:rsidR="00BF7C44">
          <w:rPr>
            <w:szCs w:val="24"/>
          </w:rPr>
          <w:t>:</w:t>
        </w:r>
        <w:r w:rsidR="00BF7C44" w:rsidRPr="00EB11FD">
          <w:rPr>
            <w:szCs w:val="24"/>
          </w:rPr>
          <w:t xml:space="preserve"> the partial derivative of </w:t>
        </w:r>
      </w:ins>
      <m:oMath>
        <m:r>
          <w:ins w:id="227" w:author="Owen Petchey" w:date="2023-07-18T12:32:00Z">
            <w:rPr>
              <w:rFonts w:ascii="Cambria Math" w:hAnsi="Cambria Math"/>
              <w:szCs w:val="24"/>
            </w:rPr>
            <m:t>f(</m:t>
          </w:ins>
        </m:r>
        <m:sSub>
          <m:sSubPr>
            <m:ctrlPr>
              <w:ins w:id="228" w:author="Owen Petchey" w:date="2023-07-18T12:34:00Z">
                <w:rPr>
                  <w:rFonts w:ascii="Cambria Math" w:hAnsi="Cambria Math"/>
                  <w:i/>
                  <w:szCs w:val="24"/>
                </w:rPr>
              </w:ins>
            </m:ctrlPr>
          </m:sSubPr>
          <m:e>
            <m:r>
              <w:ins w:id="229" w:author="Owen Petchey" w:date="2023-07-18T12:34:00Z">
                <w:rPr>
                  <w:rFonts w:ascii="Cambria Math" w:hAnsi="Cambria Math"/>
                  <w:szCs w:val="24"/>
                </w:rPr>
                <m:t>T</m:t>
              </w:ins>
            </m:r>
          </m:e>
          <m:sub>
            <m:r>
              <w:ins w:id="230" w:author="Owen Petchey" w:date="2023-07-18T12:34:00Z">
                <w:rPr>
                  <w:rFonts w:ascii="Cambria Math" w:hAnsi="Cambria Math"/>
                  <w:szCs w:val="24"/>
                </w:rPr>
                <m:t>0</m:t>
              </w:ins>
            </m:r>
          </m:sub>
        </m:sSub>
        <m:r>
          <w:ins w:id="231" w:author="Owen Petchey" w:date="2023-07-18T12:32:00Z">
            <w:rPr>
              <w:rFonts w:ascii="Cambria Math" w:hAnsi="Cambria Math"/>
              <w:szCs w:val="24"/>
            </w:rPr>
            <m:t xml:space="preserve">, </m:t>
          </w:ins>
        </m:r>
        <m:sSub>
          <m:sSubPr>
            <m:ctrlPr>
              <w:ins w:id="232" w:author="Owen Petchey" w:date="2023-07-18T12:34:00Z">
                <w:rPr>
                  <w:rFonts w:ascii="Cambria Math" w:hAnsi="Cambria Math"/>
                  <w:i/>
                  <w:szCs w:val="24"/>
                </w:rPr>
              </w:ins>
            </m:ctrlPr>
          </m:sSubPr>
          <m:e>
            <m:r>
              <w:ins w:id="233" w:author="Owen Petchey" w:date="2023-07-18T12:34:00Z">
                <w:rPr>
                  <w:rFonts w:ascii="Cambria Math" w:hAnsi="Cambria Math"/>
                  <w:szCs w:val="24"/>
                </w:rPr>
                <m:t>S</m:t>
              </w:ins>
            </m:r>
          </m:e>
          <m:sub>
            <m:r>
              <w:ins w:id="234" w:author="Owen Petchey" w:date="2023-07-18T12:34:00Z">
                <w:rPr>
                  <w:rFonts w:ascii="Cambria Math" w:hAnsi="Cambria Math"/>
                  <w:szCs w:val="24"/>
                </w:rPr>
                <m:t>0</m:t>
              </w:ins>
            </m:r>
          </m:sub>
        </m:sSub>
        <m:r>
          <w:ins w:id="235" w:author="Owen Petchey" w:date="2023-07-18T12:32:00Z">
            <w:rPr>
              <w:rFonts w:ascii="Cambria Math" w:hAnsi="Cambria Math"/>
              <w:szCs w:val="24"/>
            </w:rPr>
            <m:t>)</m:t>
          </w:ins>
        </m:r>
      </m:oMath>
      <w:ins w:id="236" w:author="Owen Petchey" w:date="2023-07-18T12:32:00Z">
        <w:r w:rsidR="00BF7C44" w:rsidRPr="00EB11FD">
          <w:rPr>
            <w:szCs w:val="24"/>
          </w:rPr>
          <w:t xml:space="preserve"> with respect to </w:t>
        </w:r>
      </w:ins>
      <m:oMath>
        <m:r>
          <w:ins w:id="237" w:author="Owen Petchey" w:date="2023-07-18T12:32:00Z">
            <w:rPr>
              <w:rFonts w:ascii="Cambria Math" w:hAnsi="Cambria Math"/>
              <w:szCs w:val="24"/>
            </w:rPr>
            <m:t>T</m:t>
          </w:ins>
        </m:r>
      </m:oMath>
      <w:ins w:id="238" w:author="Owen Petchey" w:date="2023-07-18T12:32:00Z">
        <w:r w:rsidR="00BF7C44">
          <w:rPr>
            <w:rFonts w:eastAsiaTheme="minorEastAsia"/>
            <w:szCs w:val="24"/>
          </w:rPr>
          <w:t>,</w:t>
        </w:r>
        <w:r w:rsidR="00BF7C44" w:rsidRPr="00EB11FD">
          <w:rPr>
            <w:szCs w:val="24"/>
          </w:rPr>
          <w:t> and </w:t>
        </w:r>
      </w:ins>
      <m:oMath>
        <m:sSub>
          <m:sSubPr>
            <m:ctrlPr>
              <w:ins w:id="239" w:author="Owen Petchey" w:date="2023-07-18T12:32:00Z">
                <w:rPr>
                  <w:rFonts w:ascii="Cambria Math" w:hAnsi="Cambria Math"/>
                  <w:i/>
                  <w:szCs w:val="24"/>
                </w:rPr>
              </w:ins>
            </m:ctrlPr>
          </m:sSubPr>
          <m:e>
            <m:r>
              <w:ins w:id="240" w:author="Owen Petchey" w:date="2023-07-18T12:32:00Z">
                <w:rPr>
                  <w:rFonts w:ascii="Cambria Math" w:hAnsi="Cambria Math"/>
                  <w:szCs w:val="24"/>
                </w:rPr>
                <m:t>f</m:t>
              </w:ins>
            </m:r>
          </m:e>
          <m:sub>
            <m:r>
              <w:ins w:id="241" w:author="Owen Petchey" w:date="2023-07-18T12:32:00Z">
                <w:rPr>
                  <w:rFonts w:ascii="Cambria Math" w:hAnsi="Cambria Math"/>
                  <w:szCs w:val="24"/>
                </w:rPr>
                <m:t>S</m:t>
              </w:ins>
            </m:r>
          </m:sub>
        </m:sSub>
        <m:r>
          <w:ins w:id="242" w:author="Owen Petchey" w:date="2023-07-18T12:39:00Z">
            <w:rPr>
              <w:rFonts w:ascii="Cambria Math" w:hAnsi="Cambria Math"/>
              <w:szCs w:val="24"/>
            </w:rPr>
            <m:t>(</m:t>
          </w:ins>
        </m:r>
        <m:sSub>
          <m:sSubPr>
            <m:ctrlPr>
              <w:ins w:id="243" w:author="Owen Petchey" w:date="2023-07-18T12:39:00Z">
                <w:rPr>
                  <w:rFonts w:ascii="Cambria Math" w:hAnsi="Cambria Math"/>
                  <w:i/>
                  <w:szCs w:val="24"/>
                </w:rPr>
              </w:ins>
            </m:ctrlPr>
          </m:sSubPr>
          <m:e>
            <m:r>
              <w:ins w:id="244" w:author="Owen Petchey" w:date="2023-07-18T12:39:00Z">
                <w:rPr>
                  <w:rFonts w:ascii="Cambria Math" w:hAnsi="Cambria Math"/>
                  <w:szCs w:val="24"/>
                </w:rPr>
                <m:t>T</m:t>
              </w:ins>
            </m:r>
          </m:e>
          <m:sub>
            <m:r>
              <w:ins w:id="245" w:author="Owen Petchey" w:date="2023-07-18T12:39:00Z">
                <w:rPr>
                  <w:rFonts w:ascii="Cambria Math" w:hAnsi="Cambria Math"/>
                  <w:szCs w:val="24"/>
                </w:rPr>
                <m:t>0</m:t>
              </w:ins>
            </m:r>
          </m:sub>
        </m:sSub>
        <m:r>
          <w:ins w:id="246" w:author="Owen Petchey" w:date="2023-07-18T12:39:00Z">
            <w:rPr>
              <w:rFonts w:ascii="Cambria Math" w:hAnsi="Cambria Math"/>
              <w:szCs w:val="24"/>
            </w:rPr>
            <m:t xml:space="preserve">, </m:t>
          </w:ins>
        </m:r>
        <m:sSub>
          <m:sSubPr>
            <m:ctrlPr>
              <w:ins w:id="247" w:author="Owen Petchey" w:date="2023-07-18T12:39:00Z">
                <w:rPr>
                  <w:rFonts w:ascii="Cambria Math" w:hAnsi="Cambria Math"/>
                  <w:i/>
                  <w:szCs w:val="24"/>
                </w:rPr>
              </w:ins>
            </m:ctrlPr>
          </m:sSubPr>
          <m:e>
            <m:r>
              <w:ins w:id="248" w:author="Owen Petchey" w:date="2023-07-18T12:39:00Z">
                <w:rPr>
                  <w:rFonts w:ascii="Cambria Math" w:hAnsi="Cambria Math"/>
                  <w:szCs w:val="24"/>
                </w:rPr>
                <m:t>S</m:t>
              </w:ins>
            </m:r>
          </m:e>
          <m:sub>
            <m:r>
              <w:ins w:id="249" w:author="Owen Petchey" w:date="2023-07-18T12:39:00Z">
                <w:rPr>
                  <w:rFonts w:ascii="Cambria Math" w:hAnsi="Cambria Math"/>
                  <w:szCs w:val="24"/>
                </w:rPr>
                <m:t>0</m:t>
              </w:ins>
            </m:r>
          </m:sub>
        </m:sSub>
        <m:r>
          <w:ins w:id="250" w:author="Owen Petchey" w:date="2023-07-18T12:39:00Z">
            <w:rPr>
              <w:rFonts w:ascii="Cambria Math" w:hAnsi="Cambria Math"/>
              <w:szCs w:val="24"/>
            </w:rPr>
            <m:t>)</m:t>
          </w:ins>
        </m:r>
      </m:oMath>
      <w:ins w:id="251" w:author="Owen Petchey" w:date="2023-07-18T12:32:00Z">
        <w:r w:rsidR="00BF7C44" w:rsidRPr="00EB11FD">
          <w:rPr>
            <w:szCs w:val="24"/>
          </w:rPr>
          <w:t> </w:t>
        </w:r>
        <w:r w:rsidR="009F35B1">
          <w:rPr>
            <w:szCs w:val="24"/>
          </w:rPr>
          <w:t>:</w:t>
        </w:r>
        <w:r w:rsidR="00BF7C44" w:rsidRPr="00EB11FD">
          <w:rPr>
            <w:szCs w:val="24"/>
          </w:rPr>
          <w:t xml:space="preserve"> the partial derivative of</w:t>
        </w:r>
      </w:ins>
      <w:ins w:id="252" w:author="Owen Petchey" w:date="2023-07-18T12:35:00Z">
        <w:r w:rsidR="00CF4138">
          <w:rPr>
            <w:szCs w:val="24"/>
          </w:rPr>
          <w:t xml:space="preserve"> </w:t>
        </w:r>
      </w:ins>
      <m:oMath>
        <m:r>
          <w:ins w:id="253" w:author="Owen Petchey" w:date="2023-07-18T12:34:00Z">
            <w:rPr>
              <w:rFonts w:ascii="Cambria Math" w:hAnsi="Cambria Math"/>
              <w:szCs w:val="24"/>
            </w:rPr>
            <m:t>f</m:t>
          </w:ins>
        </m:r>
        <m:d>
          <m:dPr>
            <m:ctrlPr>
              <w:ins w:id="254" w:author="Owen Petchey" w:date="2023-07-18T12:34:00Z">
                <w:rPr>
                  <w:rFonts w:ascii="Cambria Math" w:hAnsi="Cambria Math"/>
                  <w:i/>
                  <w:szCs w:val="24"/>
                </w:rPr>
              </w:ins>
            </m:ctrlPr>
          </m:dPr>
          <m:e>
            <m:sSub>
              <m:sSubPr>
                <m:ctrlPr>
                  <w:ins w:id="255" w:author="Owen Petchey" w:date="2023-07-18T12:34:00Z">
                    <w:rPr>
                      <w:rFonts w:ascii="Cambria Math" w:hAnsi="Cambria Math"/>
                      <w:i/>
                      <w:szCs w:val="24"/>
                    </w:rPr>
                  </w:ins>
                </m:ctrlPr>
              </m:sSubPr>
              <m:e>
                <m:r>
                  <w:ins w:id="256" w:author="Owen Petchey" w:date="2023-07-18T12:34:00Z">
                    <w:rPr>
                      <w:rFonts w:ascii="Cambria Math" w:hAnsi="Cambria Math"/>
                      <w:szCs w:val="24"/>
                    </w:rPr>
                    <m:t>T</m:t>
                  </w:ins>
                </m:r>
              </m:e>
              <m:sub>
                <m:r>
                  <w:ins w:id="257" w:author="Owen Petchey" w:date="2023-07-18T12:34:00Z">
                    <w:rPr>
                      <w:rFonts w:ascii="Cambria Math" w:hAnsi="Cambria Math"/>
                      <w:szCs w:val="24"/>
                    </w:rPr>
                    <m:t>0</m:t>
                  </w:ins>
                </m:r>
              </m:sub>
            </m:sSub>
            <m:r>
              <w:ins w:id="258" w:author="Owen Petchey" w:date="2023-07-18T12:34:00Z">
                <w:rPr>
                  <w:rFonts w:ascii="Cambria Math" w:hAnsi="Cambria Math"/>
                  <w:szCs w:val="24"/>
                </w:rPr>
                <m:t xml:space="preserve">, </m:t>
              </w:ins>
            </m:r>
            <m:sSub>
              <m:sSubPr>
                <m:ctrlPr>
                  <w:ins w:id="259" w:author="Owen Petchey" w:date="2023-07-18T12:34:00Z">
                    <w:rPr>
                      <w:rFonts w:ascii="Cambria Math" w:hAnsi="Cambria Math"/>
                      <w:i/>
                      <w:szCs w:val="24"/>
                    </w:rPr>
                  </w:ins>
                </m:ctrlPr>
              </m:sSubPr>
              <m:e>
                <m:r>
                  <w:ins w:id="260" w:author="Owen Petchey" w:date="2023-07-18T12:34:00Z">
                    <w:rPr>
                      <w:rFonts w:ascii="Cambria Math" w:hAnsi="Cambria Math"/>
                      <w:szCs w:val="24"/>
                    </w:rPr>
                    <m:t>S</m:t>
                  </w:ins>
                </m:r>
              </m:e>
              <m:sub>
                <m:r>
                  <w:ins w:id="261" w:author="Owen Petchey" w:date="2023-07-18T12:34:00Z">
                    <w:rPr>
                      <w:rFonts w:ascii="Cambria Math" w:hAnsi="Cambria Math"/>
                      <w:szCs w:val="24"/>
                    </w:rPr>
                    <m:t>0</m:t>
                  </w:ins>
                </m:r>
              </m:sub>
            </m:sSub>
          </m:e>
        </m:d>
      </m:oMath>
      <w:ins w:id="262" w:author="Owen Petchey" w:date="2023-07-18T12:39:00Z">
        <w:r w:rsidR="00D83D04">
          <w:rPr>
            <w:rFonts w:eastAsiaTheme="minorEastAsia"/>
            <w:szCs w:val="24"/>
          </w:rPr>
          <w:t xml:space="preserve"> </w:t>
        </w:r>
      </w:ins>
      <w:ins w:id="263" w:author="Owen Petchey" w:date="2023-07-18T12:32:00Z">
        <w:r w:rsidR="00BF7C44" w:rsidRPr="00EB11FD">
          <w:rPr>
            <w:szCs w:val="24"/>
          </w:rPr>
          <w:t>with respect to </w:t>
        </w:r>
      </w:ins>
      <m:oMath>
        <m:r>
          <w:ins w:id="264" w:author="Owen Petchey" w:date="2023-07-18T12:32:00Z">
            <w:rPr>
              <w:rFonts w:ascii="Cambria Math" w:hAnsi="Cambria Math"/>
              <w:szCs w:val="24"/>
            </w:rPr>
            <m:t>S</m:t>
          </w:ins>
        </m:r>
      </m:oMath>
      <w:ins w:id="265" w:author="Owen Petchey" w:date="2023-07-18T12:32:00Z">
        <w:r w:rsidR="00BF7C44" w:rsidRPr="00EB11FD">
          <w:rPr>
            <w:szCs w:val="24"/>
          </w:rPr>
          <w:t>.</w:t>
        </w:r>
      </w:ins>
    </w:p>
    <w:p w14:paraId="5D330793" w14:textId="6146AD1F" w:rsidR="00847024" w:rsidRPr="00EB11FD" w:rsidRDefault="00847024" w:rsidP="006961FD">
      <w:pPr>
        <w:shd w:val="clear" w:color="auto" w:fill="FFFFFF" w:themeFill="background1"/>
        <w:spacing w:after="0" w:line="276" w:lineRule="auto"/>
        <w:ind w:firstLine="720"/>
        <w:rPr>
          <w:szCs w:val="24"/>
        </w:rPr>
      </w:pPr>
      <w:del w:id="266" w:author="Owen Petchey" w:date="2023-07-18T12:36:00Z">
        <w:r w:rsidRPr="00EB11FD" w:rsidDel="00275AE6">
          <w:rPr>
            <w:szCs w:val="24"/>
          </w:rPr>
          <w:delText xml:space="preserve">Put </w:delText>
        </w:r>
        <w:r w:rsidR="004018DD" w:rsidDel="00275AE6">
          <w:rPr>
            <w:szCs w:val="24"/>
          </w:rPr>
          <w:delText>it in mathematical terms</w:delText>
        </w:r>
        <w:r w:rsidRPr="00EB11FD" w:rsidDel="00275AE6">
          <w:rPr>
            <w:szCs w:val="24"/>
          </w:rPr>
          <w:delText>, we calculate a</w:delText>
        </w:r>
      </w:del>
      <w:ins w:id="267" w:author="Owen Petchey" w:date="2023-07-18T12:36:00Z">
        <w:r w:rsidR="00275AE6">
          <w:rPr>
            <w:szCs w:val="24"/>
          </w:rPr>
          <w:t>The directional</w:t>
        </w:r>
      </w:ins>
      <w:r w:rsidRPr="00EB11FD">
        <w:rPr>
          <w:szCs w:val="24"/>
        </w:rPr>
        <w:t xml:space="preserve"> d</w:t>
      </w:r>
      <w:ins w:id="268" w:author="Owen Petchey" w:date="2023-07-18T12:37:00Z">
        <w:r w:rsidR="005E7E98">
          <w:rPr>
            <w:szCs w:val="24"/>
          </w:rPr>
          <w:t>erivative</w:t>
        </w:r>
      </w:ins>
      <w:del w:id="269" w:author="Owen Petchey" w:date="2023-07-18T12:37:00Z">
        <w:r w:rsidRPr="00EB11FD" w:rsidDel="005E7E98">
          <w:rPr>
            <w:szCs w:val="24"/>
          </w:rPr>
          <w:delText>irectional</w:delText>
        </w:r>
      </w:del>
      <w:r w:rsidRPr="00EB11FD">
        <w:rPr>
          <w:szCs w:val="24"/>
        </w:rPr>
        <w:t xml:space="preserve"> </w:t>
      </w:r>
      <w:del w:id="270" w:author="Owen Petchey" w:date="2023-07-18T12:36:00Z">
        <w:r w:rsidRPr="00EB11FD" w:rsidDel="00275AE6">
          <w:rPr>
            <w:szCs w:val="24"/>
          </w:rPr>
          <w:delText>derivative at a point on the response surface. We can write this as</w:delText>
        </w:r>
        <w:r w:rsidR="00642F5B" w:rsidRPr="00EB11FD" w:rsidDel="00275AE6">
          <w:rPr>
            <w:szCs w:val="24"/>
          </w:rPr>
          <w:delText xml:space="preserve"> </w:delText>
        </w:r>
      </w:del>
      <w:moveFromRangeStart w:id="271" w:author="Owen Petchey" w:date="2023-07-18T12:36:00Z" w:name="move140576232"/>
      <m:oMath>
        <m:sSub>
          <m:sSubPr>
            <m:ctrlPr>
              <w:rPr>
                <w:rFonts w:ascii="Cambria Math" w:hAnsi="Cambria Math"/>
                <w:i/>
                <w:szCs w:val="24"/>
              </w:rPr>
            </m:ctrlPr>
          </m:sSubPr>
          <m:e>
            <m:r>
              <w:rPr>
                <w:rFonts w:ascii="Cambria Math" w:hAnsi="Cambria Math"/>
                <w:szCs w:val="24"/>
              </w:rPr>
              <m:t>D</m:t>
            </m:r>
          </m:e>
          <m:sub>
            <m:r>
              <w:rPr>
                <w:rFonts w:ascii="Cambria Math" w:hAnsi="Cambria Math"/>
                <w:szCs w:val="24"/>
              </w:rPr>
              <m:t>û</m:t>
            </m:r>
          </m:sub>
        </m:sSub>
        <m:r>
          <w:rPr>
            <w:rFonts w:ascii="Cambria Math" w:hAnsi="Cambria Math"/>
            <w:szCs w:val="24"/>
          </w:rPr>
          <m:t>f(</m:t>
        </m:r>
        <m:sSub>
          <m:sSubPr>
            <m:ctrlPr>
              <w:rPr>
                <w:rFonts w:ascii="Cambria Math" w:hAnsi="Cambria Math"/>
                <w:i/>
                <w:szCs w:val="24"/>
              </w:rPr>
            </m:ctrlPr>
          </m:sSubPr>
          <m:e>
            <m:r>
              <w:rPr>
                <w:rFonts w:ascii="Cambria Math" w:hAnsi="Cambria Math"/>
                <w:szCs w:val="24"/>
              </w:rPr>
              <m:t>T</m:t>
            </m:r>
          </m:e>
          <m:sub>
            <m:r>
              <w:rPr>
                <w:rFonts w:ascii="Cambria Math" w:hAnsi="Cambria Math"/>
                <w:szCs w:val="24"/>
              </w:rPr>
              <m:t>0</m:t>
            </m:r>
          </m:sub>
        </m:sSub>
        <m:r>
          <w:rPr>
            <w:rFonts w:ascii="Cambria Math" w:hAnsi="Cambria Math"/>
            <w:szCs w:val="24"/>
          </w:rPr>
          <m:t xml:space="preserve">, </m:t>
        </m:r>
        <m:sSub>
          <m:sSubPr>
            <m:ctrlPr>
              <w:rPr>
                <w:rFonts w:ascii="Cambria Math" w:hAnsi="Cambria Math"/>
                <w:i/>
                <w:szCs w:val="24"/>
              </w:rPr>
            </m:ctrlPr>
          </m:sSubPr>
          <m:e>
            <m:r>
              <w:rPr>
                <w:rFonts w:ascii="Cambria Math" w:hAnsi="Cambria Math"/>
                <w:szCs w:val="24"/>
              </w:rPr>
              <m:t>S</m:t>
            </m:r>
          </m:e>
          <m:sub>
            <m:r>
              <w:rPr>
                <w:rFonts w:ascii="Cambria Math" w:hAnsi="Cambria Math"/>
                <w:szCs w:val="24"/>
              </w:rPr>
              <m:t>0</m:t>
            </m:r>
          </m:sub>
        </m:sSub>
        <m:r>
          <w:rPr>
            <w:rFonts w:ascii="Cambria Math" w:hAnsi="Cambria Math"/>
            <w:szCs w:val="24"/>
          </w:rPr>
          <m:t>)</m:t>
        </m:r>
      </m:oMath>
      <w:moveFrom w:id="272" w:author="Owen Petchey" w:date="2023-07-18T12:36:00Z">
        <w:r w:rsidRPr="00EB11FD" w:rsidDel="005E7E98">
          <w:rPr>
            <w:szCs w:val="24"/>
          </w:rPr>
          <w:t> and can calculate it a</w:t>
        </w:r>
      </w:moveFrom>
      <w:moveFromRangeEnd w:id="271"/>
      <w:r w:rsidRPr="00EB11FD">
        <w:rPr>
          <w:szCs w:val="24"/>
        </w:rPr>
        <w:t>s</w:t>
      </w:r>
      <w:del w:id="273" w:author="Owen Petchey" w:date="2023-07-18T12:37:00Z">
        <w:r w:rsidRPr="00EB11FD" w:rsidDel="005E7E98">
          <w:rPr>
            <w:szCs w:val="24"/>
          </w:rPr>
          <w:delText> </w:delText>
        </w:r>
      </w:del>
      <w:ins w:id="274" w:author="Owen Petchey" w:date="2023-07-18T12:37:00Z">
        <w:r w:rsidR="005E7E98">
          <w:rPr>
            <w:szCs w:val="24"/>
          </w:rPr>
          <w:t xml:space="preserve">is then given by </w:t>
        </w:r>
      </w:ins>
      <m:oMath>
        <m:sSub>
          <m:sSubPr>
            <m:ctrlPr>
              <w:rPr>
                <w:rFonts w:ascii="Cambria Math" w:hAnsi="Cambria Math"/>
                <w:i/>
                <w:szCs w:val="24"/>
              </w:rPr>
            </m:ctrlPr>
          </m:sSubPr>
          <m:e>
            <m:r>
              <w:rPr>
                <w:rFonts w:ascii="Cambria Math" w:hAnsi="Cambria Math"/>
                <w:szCs w:val="24"/>
              </w:rPr>
              <m:t>f</m:t>
            </m:r>
          </m:e>
          <m:sub>
            <m:r>
              <w:rPr>
                <w:rFonts w:ascii="Cambria Math" w:hAnsi="Cambria Math"/>
                <w:szCs w:val="24"/>
              </w:rPr>
              <m:t>T</m:t>
            </m:r>
          </m:sub>
        </m:sSub>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T</m:t>
                </m:r>
              </m:e>
              <m:sub>
                <m:r>
                  <w:rPr>
                    <w:rFonts w:ascii="Cambria Math" w:hAnsi="Cambria Math"/>
                    <w:szCs w:val="24"/>
                  </w:rPr>
                  <m:t>0</m:t>
                </m:r>
              </m:sub>
            </m:sSub>
            <m:r>
              <w:rPr>
                <w:rFonts w:ascii="Cambria Math" w:hAnsi="Cambria Math"/>
                <w:szCs w:val="24"/>
              </w:rPr>
              <m:t xml:space="preserve">, </m:t>
            </m:r>
            <m:sSub>
              <m:sSubPr>
                <m:ctrlPr>
                  <w:rPr>
                    <w:rFonts w:ascii="Cambria Math" w:hAnsi="Cambria Math"/>
                    <w:i/>
                    <w:szCs w:val="24"/>
                  </w:rPr>
                </m:ctrlPr>
              </m:sSubPr>
              <m:e>
                <m:r>
                  <w:rPr>
                    <w:rFonts w:ascii="Cambria Math" w:hAnsi="Cambria Math"/>
                    <w:szCs w:val="24"/>
                  </w:rPr>
                  <m:t>S</m:t>
                </m:r>
              </m:e>
              <m:sub>
                <m:r>
                  <w:rPr>
                    <w:rFonts w:ascii="Cambria Math" w:hAnsi="Cambria Math"/>
                    <w:szCs w:val="24"/>
                  </w:rPr>
                  <m:t>0</m:t>
                </m:r>
              </m:sub>
            </m:sSub>
          </m:e>
        </m:d>
        <m:sSub>
          <m:sSubPr>
            <m:ctrlPr>
              <w:rPr>
                <w:rFonts w:ascii="Cambria Math" w:hAnsi="Cambria Math"/>
                <w:i/>
                <w:szCs w:val="24"/>
              </w:rPr>
            </m:ctrlPr>
          </m:sSubPr>
          <m:e>
            <m:r>
              <w:rPr>
                <w:rFonts w:ascii="Cambria Math" w:hAnsi="Cambria Math"/>
                <w:szCs w:val="24"/>
              </w:rPr>
              <m:t>U</m:t>
            </m:r>
          </m:e>
          <m:sub>
            <m:r>
              <w:rPr>
                <w:rFonts w:ascii="Cambria Math" w:hAnsi="Cambria Math"/>
                <w:szCs w:val="24"/>
              </w:rPr>
              <m:t>T</m:t>
            </m:r>
          </m:sub>
        </m:sSub>
        <m:r>
          <w:rPr>
            <w:rFonts w:ascii="Cambria Math" w:hAnsi="Cambria Math"/>
            <w:szCs w:val="24"/>
          </w:rPr>
          <m:t xml:space="preserve">+ </m:t>
        </m:r>
        <m:sSub>
          <m:sSubPr>
            <m:ctrlPr>
              <w:rPr>
                <w:rFonts w:ascii="Cambria Math" w:hAnsi="Cambria Math"/>
                <w:i/>
                <w:szCs w:val="24"/>
              </w:rPr>
            </m:ctrlPr>
          </m:sSubPr>
          <m:e>
            <m:r>
              <w:rPr>
                <w:rFonts w:ascii="Cambria Math" w:hAnsi="Cambria Math"/>
                <w:szCs w:val="24"/>
              </w:rPr>
              <m:t>f</m:t>
            </m:r>
          </m:e>
          <m:sub>
            <m:r>
              <w:rPr>
                <w:rFonts w:ascii="Cambria Math" w:hAnsi="Cambria Math"/>
                <w:szCs w:val="24"/>
              </w:rPr>
              <m:t>S</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T</m:t>
            </m:r>
          </m:e>
          <m:sub>
            <m:r>
              <w:rPr>
                <w:rFonts w:ascii="Cambria Math" w:hAnsi="Cambria Math"/>
                <w:szCs w:val="24"/>
              </w:rPr>
              <m:t>0</m:t>
            </m:r>
          </m:sub>
        </m:sSub>
        <m:r>
          <w:rPr>
            <w:rFonts w:ascii="Cambria Math" w:hAnsi="Cambria Math"/>
            <w:szCs w:val="24"/>
          </w:rPr>
          <m:t xml:space="preserve">, </m:t>
        </m:r>
        <m:sSub>
          <m:sSubPr>
            <m:ctrlPr>
              <w:rPr>
                <w:rFonts w:ascii="Cambria Math" w:hAnsi="Cambria Math"/>
                <w:i/>
                <w:szCs w:val="24"/>
              </w:rPr>
            </m:ctrlPr>
          </m:sSubPr>
          <m:e>
            <m:r>
              <w:rPr>
                <w:rFonts w:ascii="Cambria Math" w:hAnsi="Cambria Math"/>
                <w:szCs w:val="24"/>
              </w:rPr>
              <m:t>S</m:t>
            </m:r>
          </m:e>
          <m:sub>
            <m:r>
              <w:rPr>
                <w:rFonts w:ascii="Cambria Math" w:hAnsi="Cambria Math"/>
                <w:szCs w:val="24"/>
              </w:rPr>
              <m:t>0</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U</m:t>
            </m:r>
          </m:e>
          <m:sub>
            <m:r>
              <w:rPr>
                <w:rFonts w:ascii="Cambria Math" w:hAnsi="Cambria Math"/>
                <w:szCs w:val="24"/>
              </w:rPr>
              <m:t>S</m:t>
            </m:r>
          </m:sub>
        </m:sSub>
      </m:oMath>
      <w:r w:rsidR="00803651" w:rsidRPr="00EB11FD">
        <w:rPr>
          <w:szCs w:val="24"/>
        </w:rPr>
        <w:t> </w:t>
      </w:r>
      <w:del w:id="275" w:author="Owen Petchey" w:date="2023-07-18T12:37:00Z">
        <w:r w:rsidRPr="00EB11FD" w:rsidDel="00C7185D">
          <w:rPr>
            <w:szCs w:val="24"/>
          </w:rPr>
          <w:delText>, where </w:delText>
        </w:r>
      </w:del>
      <m:oMath>
        <m:sSub>
          <m:sSubPr>
            <m:ctrlPr>
              <w:del w:id="276" w:author="Owen Petchey" w:date="2023-07-18T12:37:00Z">
                <w:rPr>
                  <w:rFonts w:ascii="Cambria Math" w:hAnsi="Cambria Math"/>
                  <w:i/>
                  <w:szCs w:val="24"/>
                </w:rPr>
              </w:del>
            </m:ctrlPr>
          </m:sSubPr>
          <m:e>
            <m:r>
              <w:del w:id="277" w:author="Owen Petchey" w:date="2023-07-18T12:37:00Z">
                <w:rPr>
                  <w:rFonts w:ascii="Cambria Math" w:hAnsi="Cambria Math"/>
                  <w:szCs w:val="24"/>
                </w:rPr>
                <m:t>f</m:t>
              </w:del>
            </m:r>
          </m:e>
          <m:sub>
            <m:r>
              <w:del w:id="278" w:author="Owen Petchey" w:date="2023-07-18T12:37:00Z">
                <w:rPr>
                  <w:rFonts w:ascii="Cambria Math" w:hAnsi="Cambria Math"/>
                  <w:szCs w:val="24"/>
                </w:rPr>
                <m:t>T</m:t>
              </w:del>
            </m:r>
          </m:sub>
        </m:sSub>
      </m:oMath>
      <w:del w:id="279" w:author="Owen Petchey" w:date="2023-07-18T12:37:00Z">
        <w:r w:rsidRPr="00EB11FD" w:rsidDel="00C7185D">
          <w:rPr>
            <w:szCs w:val="24"/>
          </w:rPr>
          <w:delText> is the partial derivative of </w:delText>
        </w:r>
      </w:del>
      <m:oMath>
        <m:r>
          <w:del w:id="280" w:author="Owen Petchey" w:date="2023-07-18T12:37:00Z">
            <w:rPr>
              <w:rFonts w:ascii="Cambria Math" w:hAnsi="Cambria Math"/>
              <w:szCs w:val="24"/>
            </w:rPr>
            <m:t>f(T, S)</m:t>
          </w:del>
        </m:r>
      </m:oMath>
      <w:del w:id="281" w:author="Owen Petchey" w:date="2023-07-18T12:37:00Z">
        <w:r w:rsidR="00E11604" w:rsidRPr="00EB11FD" w:rsidDel="00C7185D">
          <w:rPr>
            <w:szCs w:val="24"/>
          </w:rPr>
          <w:delText xml:space="preserve"> </w:delText>
        </w:r>
        <w:r w:rsidRPr="00EB11FD" w:rsidDel="00C7185D">
          <w:rPr>
            <w:szCs w:val="24"/>
          </w:rPr>
          <w:delText>with respect to </w:delText>
        </w:r>
      </w:del>
      <m:oMath>
        <m:r>
          <w:del w:id="282" w:author="Owen Petchey" w:date="2023-07-18T12:37:00Z">
            <w:rPr>
              <w:rFonts w:ascii="Cambria Math" w:hAnsi="Cambria Math"/>
              <w:szCs w:val="24"/>
            </w:rPr>
            <m:t>T</m:t>
          </w:del>
        </m:r>
      </m:oMath>
      <w:del w:id="283" w:author="Owen Petchey" w:date="2023-07-18T12:37:00Z">
        <w:r w:rsidRPr="00EB11FD" w:rsidDel="00C7185D">
          <w:rPr>
            <w:szCs w:val="24"/>
          </w:rPr>
          <w:delText> and </w:delText>
        </w:r>
      </w:del>
      <m:oMath>
        <m:sSub>
          <m:sSubPr>
            <m:ctrlPr>
              <w:del w:id="284" w:author="Owen Petchey" w:date="2023-07-18T12:37:00Z">
                <w:rPr>
                  <w:rFonts w:ascii="Cambria Math" w:hAnsi="Cambria Math"/>
                  <w:i/>
                  <w:szCs w:val="24"/>
                </w:rPr>
              </w:del>
            </m:ctrlPr>
          </m:sSubPr>
          <m:e>
            <m:r>
              <w:del w:id="285" w:author="Owen Petchey" w:date="2023-07-18T12:37:00Z">
                <w:rPr>
                  <w:rFonts w:ascii="Cambria Math" w:hAnsi="Cambria Math"/>
                  <w:szCs w:val="24"/>
                </w:rPr>
                <m:t>f</m:t>
              </w:del>
            </m:r>
          </m:e>
          <m:sub>
            <m:r>
              <w:del w:id="286" w:author="Owen Petchey" w:date="2023-07-18T12:37:00Z">
                <w:rPr>
                  <w:rFonts w:ascii="Cambria Math" w:hAnsi="Cambria Math"/>
                  <w:szCs w:val="24"/>
                </w:rPr>
                <m:t>S</m:t>
              </w:del>
            </m:r>
          </m:sub>
        </m:sSub>
      </m:oMath>
      <w:del w:id="287" w:author="Owen Petchey" w:date="2023-07-18T12:37:00Z">
        <w:r w:rsidRPr="00EB11FD" w:rsidDel="00C7185D">
          <w:rPr>
            <w:szCs w:val="24"/>
          </w:rPr>
          <w:delText> is the partial derivative of </w:delText>
        </w:r>
      </w:del>
      <m:oMath>
        <m:r>
          <w:del w:id="288" w:author="Owen Petchey" w:date="2023-07-18T12:37:00Z">
            <w:rPr>
              <w:rFonts w:ascii="Cambria Math" w:hAnsi="Cambria Math"/>
              <w:szCs w:val="24"/>
            </w:rPr>
            <m:t>f(T, S)</m:t>
          </w:del>
        </m:r>
      </m:oMath>
      <w:del w:id="289" w:author="Owen Petchey" w:date="2023-07-18T12:37:00Z">
        <w:r w:rsidRPr="00EB11FD" w:rsidDel="00C7185D">
          <w:rPr>
            <w:szCs w:val="24"/>
          </w:rPr>
          <w:delText> with respect to </w:delText>
        </w:r>
      </w:del>
      <m:oMath>
        <m:r>
          <w:del w:id="290" w:author="Owen Petchey" w:date="2023-07-18T12:37:00Z">
            <w:rPr>
              <w:rFonts w:ascii="Cambria Math" w:hAnsi="Cambria Math"/>
              <w:szCs w:val="24"/>
            </w:rPr>
            <m:t>S</m:t>
          </w:del>
        </m:r>
      </m:oMath>
      <w:del w:id="291" w:author="Owen Petchey" w:date="2023-07-18T12:37:00Z">
        <w:r w:rsidRPr="00EB11FD" w:rsidDel="00C7185D">
          <w:rPr>
            <w:szCs w:val="24"/>
          </w:rPr>
          <w:delText>.</w:delText>
        </w:r>
      </w:del>
    </w:p>
    <w:p w14:paraId="66E7D9AB" w14:textId="77777777" w:rsidR="00A367DB" w:rsidRPr="00EB11FD" w:rsidRDefault="00847024" w:rsidP="006961FD">
      <w:pPr>
        <w:shd w:val="clear" w:color="auto" w:fill="FFFFFF" w:themeFill="background1"/>
        <w:spacing w:after="0" w:line="276" w:lineRule="auto"/>
        <w:ind w:firstLine="720"/>
        <w:rPr>
          <w:szCs w:val="24"/>
        </w:rPr>
      </w:pPr>
      <w:commentRangeStart w:id="292"/>
      <w:r w:rsidRPr="00EB11FD">
        <w:rPr>
          <w:szCs w:val="24"/>
        </w:rPr>
        <w:t xml:space="preserve">Efficient </w:t>
      </w:r>
      <w:r w:rsidR="00150116" w:rsidRPr="00EB11FD">
        <w:rPr>
          <w:szCs w:val="24"/>
        </w:rPr>
        <w:t>evaluation</w:t>
      </w:r>
      <w:r w:rsidRPr="00EB11FD">
        <w:rPr>
          <w:szCs w:val="24"/>
        </w:rPr>
        <w:t xml:space="preserve"> in </w:t>
      </w:r>
      <w:r w:rsidRPr="00EB11FD">
        <w:rPr>
          <w:i/>
          <w:iCs/>
          <w:szCs w:val="24"/>
        </w:rPr>
        <w:t>n</w:t>
      </w:r>
      <w:r w:rsidRPr="00EB11FD">
        <w:rPr>
          <w:szCs w:val="24"/>
        </w:rPr>
        <w:t> dimensions can be done by taking the dot product of the partial derivatives at the location and the direction unit vector:</w:t>
      </w:r>
      <w:r w:rsidR="00AB7CBD" w:rsidRPr="00EB11FD">
        <w:rPr>
          <w:szCs w:val="24"/>
        </w:rPr>
        <w:t xml:space="preserve"> </w:t>
      </w:r>
    </w:p>
    <w:p w14:paraId="0FC13E1D" w14:textId="77777777" w:rsidR="00A367DB" w:rsidRPr="00EB11FD" w:rsidRDefault="00D91665" w:rsidP="006961FD">
      <w:pPr>
        <w:shd w:val="clear" w:color="auto" w:fill="FFFFFF" w:themeFill="background1"/>
        <w:spacing w:after="0" w:line="276" w:lineRule="auto"/>
        <w:ind w:firstLine="720"/>
        <w:rPr>
          <w:szCs w:val="24"/>
        </w:rPr>
      </w:pPr>
      <m:oMath>
        <m:sSub>
          <m:sSubPr>
            <m:ctrlPr>
              <w:rPr>
                <w:rFonts w:ascii="Cambria Math" w:hAnsi="Cambria Math"/>
                <w:i/>
                <w:szCs w:val="24"/>
              </w:rPr>
            </m:ctrlPr>
          </m:sSubPr>
          <m:e>
            <m:r>
              <w:rPr>
                <w:rFonts w:ascii="Cambria Math" w:hAnsi="Cambria Math"/>
                <w:szCs w:val="24"/>
              </w:rPr>
              <m:t>D</m:t>
            </m:r>
          </m:e>
          <m:sub>
            <m:r>
              <w:rPr>
                <w:rFonts w:ascii="Cambria Math" w:hAnsi="Cambria Math"/>
                <w:szCs w:val="24"/>
              </w:rPr>
              <m:t>û</m:t>
            </m:r>
          </m:sub>
        </m:sSub>
        <m:r>
          <w:rPr>
            <w:rFonts w:ascii="Cambria Math" w:hAnsi="Cambria Math"/>
            <w:szCs w:val="24"/>
          </w:rPr>
          <m:t>f</m:t>
        </m:r>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T</m:t>
                </m:r>
              </m:e>
              <m:sub>
                <m:r>
                  <w:rPr>
                    <w:rFonts w:ascii="Cambria Math" w:hAnsi="Cambria Math"/>
                    <w:szCs w:val="24"/>
                  </w:rPr>
                  <m:t>0</m:t>
                </m:r>
              </m:sub>
            </m:sSub>
            <m:r>
              <w:rPr>
                <w:rFonts w:ascii="Cambria Math" w:hAnsi="Cambria Math"/>
                <w:szCs w:val="24"/>
              </w:rPr>
              <m:t xml:space="preserve">, </m:t>
            </m:r>
            <m:sSub>
              <m:sSubPr>
                <m:ctrlPr>
                  <w:rPr>
                    <w:rFonts w:ascii="Cambria Math" w:hAnsi="Cambria Math"/>
                    <w:i/>
                    <w:szCs w:val="24"/>
                  </w:rPr>
                </m:ctrlPr>
              </m:sSubPr>
              <m:e>
                <m:r>
                  <w:rPr>
                    <w:rFonts w:ascii="Cambria Math" w:hAnsi="Cambria Math"/>
                    <w:szCs w:val="24"/>
                  </w:rPr>
                  <m:t>S</m:t>
                </m:r>
              </m:e>
              <m:sub>
                <m:r>
                  <w:rPr>
                    <w:rFonts w:ascii="Cambria Math" w:hAnsi="Cambria Math"/>
                    <w:szCs w:val="24"/>
                  </w:rPr>
                  <m:t>0</m:t>
                </m:r>
              </m:sub>
            </m:sSub>
          </m:e>
        </m:d>
        <m:r>
          <w:rPr>
            <w:rFonts w:ascii="Cambria Math" w:hAnsi="Cambria Math"/>
            <w:szCs w:val="24"/>
          </w:rPr>
          <m:t xml:space="preserve">= </m:t>
        </m:r>
        <m:r>
          <m:rPr>
            <m:sty m:val="p"/>
          </m:rPr>
          <w:rPr>
            <w:rFonts w:ascii="Cambria Math" w:hAnsi="Cambria Math" w:cs="Segoe UI Symbol"/>
            <w:szCs w:val="24"/>
          </w:rPr>
          <m:t>∇</m:t>
        </m:r>
        <m:r>
          <w:rPr>
            <w:rFonts w:ascii="Cambria Math" w:hAnsi="Cambria Math" w:cs="Segoe UI Symbol"/>
            <w:szCs w:val="24"/>
          </w:rPr>
          <m:t>f*</m:t>
        </m:r>
        <m:r>
          <w:rPr>
            <w:rFonts w:ascii="Cambria Math" w:hAnsi="Cambria Math"/>
            <w:szCs w:val="24"/>
          </w:rPr>
          <m:t>û</m:t>
        </m:r>
        <m:r>
          <w:rPr>
            <w:rFonts w:ascii="Cambria Math" w:hAnsi="Cambria Math" w:cs="Segoe UI Symbol"/>
            <w:szCs w:val="24"/>
          </w:rPr>
          <m:t xml:space="preserve"> </m:t>
        </m:r>
      </m:oMath>
      <w:r w:rsidR="00AB7CBD" w:rsidRPr="00EB11FD">
        <w:rPr>
          <w:szCs w:val="24"/>
        </w:rPr>
        <w:t> </w:t>
      </w:r>
    </w:p>
    <w:p w14:paraId="66F06195" w14:textId="77777777" w:rsidR="00A367DB" w:rsidRPr="00EB11FD" w:rsidRDefault="00A367DB" w:rsidP="00EB11FD">
      <w:pPr>
        <w:shd w:val="clear" w:color="auto" w:fill="FFFFFF" w:themeFill="background1"/>
        <w:spacing w:after="0" w:line="276" w:lineRule="auto"/>
        <w:jc w:val="both"/>
        <w:rPr>
          <w:szCs w:val="24"/>
        </w:rPr>
      </w:pPr>
    </w:p>
    <w:p w14:paraId="1A49532E" w14:textId="0C7CDF04" w:rsidR="00BD52EA" w:rsidRPr="00EB11FD" w:rsidRDefault="00076FB7" w:rsidP="00EB11FD">
      <w:pPr>
        <w:shd w:val="clear" w:color="auto" w:fill="FFFFFF" w:themeFill="background1"/>
        <w:spacing w:after="0" w:line="276" w:lineRule="auto"/>
        <w:jc w:val="both"/>
        <w:rPr>
          <w:szCs w:val="24"/>
        </w:rPr>
      </w:pPr>
      <w:r w:rsidRPr="00EB11FD">
        <w:rPr>
          <w:szCs w:val="24"/>
        </w:rPr>
        <w:t>W</w:t>
      </w:r>
      <w:r w:rsidR="00847024" w:rsidRPr="00EB11FD">
        <w:rPr>
          <w:szCs w:val="24"/>
        </w:rPr>
        <w:t>here, </w:t>
      </w:r>
      <m:oMath>
        <m:r>
          <m:rPr>
            <m:sty m:val="p"/>
          </m:rPr>
          <w:rPr>
            <w:rFonts w:ascii="Cambria Math" w:hAnsi="Cambria Math" w:cs="Segoe UI Symbol"/>
            <w:szCs w:val="24"/>
          </w:rPr>
          <m:t>∇</m:t>
        </m:r>
        <m:r>
          <w:rPr>
            <w:rFonts w:ascii="Cambria Math" w:hAnsi="Cambria Math" w:cs="Segoe UI Symbol"/>
            <w:szCs w:val="24"/>
          </w:rPr>
          <m:t xml:space="preserve">f= </m:t>
        </m:r>
        <m:d>
          <m:dPr>
            <m:begChr m:val="〈"/>
            <m:endChr m:val="〉"/>
            <m:ctrlPr>
              <w:rPr>
                <w:rFonts w:ascii="Cambria Math" w:hAnsi="Cambria Math" w:cs="Segoe UI Symbol"/>
                <w:i/>
                <w:szCs w:val="24"/>
              </w:rPr>
            </m:ctrlPr>
          </m:dPr>
          <m:e>
            <m:sSub>
              <m:sSubPr>
                <m:ctrlPr>
                  <w:rPr>
                    <w:rFonts w:ascii="Cambria Math" w:hAnsi="Cambria Math" w:cs="Segoe UI Symbol"/>
                    <w:i/>
                    <w:szCs w:val="24"/>
                  </w:rPr>
                </m:ctrlPr>
              </m:sSubPr>
              <m:e>
                <m:r>
                  <w:rPr>
                    <w:rFonts w:ascii="Cambria Math" w:hAnsi="Cambria Math" w:cs="Segoe UI Symbol"/>
                    <w:szCs w:val="24"/>
                  </w:rPr>
                  <m:t>f</m:t>
                </m:r>
              </m:e>
              <m:sub>
                <m:r>
                  <w:rPr>
                    <w:rFonts w:ascii="Cambria Math" w:hAnsi="Cambria Math" w:cs="Segoe UI Symbol"/>
                    <w:szCs w:val="24"/>
                  </w:rPr>
                  <m:t>T</m:t>
                </m:r>
              </m:sub>
            </m:sSub>
            <m:r>
              <w:rPr>
                <w:rFonts w:ascii="Cambria Math" w:hAnsi="Cambria Math" w:cs="Segoe UI Symbol"/>
                <w:szCs w:val="24"/>
              </w:rPr>
              <m:t xml:space="preserve">, </m:t>
            </m:r>
            <m:sSub>
              <m:sSubPr>
                <m:ctrlPr>
                  <w:rPr>
                    <w:rFonts w:ascii="Cambria Math" w:hAnsi="Cambria Math" w:cs="Segoe UI Symbol"/>
                    <w:i/>
                    <w:szCs w:val="24"/>
                  </w:rPr>
                </m:ctrlPr>
              </m:sSubPr>
              <m:e>
                <m:r>
                  <w:rPr>
                    <w:rFonts w:ascii="Cambria Math" w:hAnsi="Cambria Math" w:cs="Segoe UI Symbol"/>
                    <w:szCs w:val="24"/>
                  </w:rPr>
                  <m:t>f</m:t>
                </m:r>
              </m:e>
              <m:sub>
                <m:r>
                  <w:rPr>
                    <w:rFonts w:ascii="Cambria Math" w:hAnsi="Cambria Math" w:cs="Segoe UI Symbol"/>
                    <w:szCs w:val="24"/>
                  </w:rPr>
                  <m:t>s</m:t>
                </m:r>
              </m:sub>
            </m:sSub>
          </m:e>
        </m:d>
      </m:oMath>
      <w:r w:rsidR="00847024" w:rsidRPr="00EB11FD">
        <w:rPr>
          <w:szCs w:val="24"/>
        </w:rPr>
        <w:t>.</w:t>
      </w:r>
      <w:commentRangeEnd w:id="292"/>
      <w:r w:rsidR="001E2AF4">
        <w:rPr>
          <w:rStyle w:val="CommentReference"/>
        </w:rPr>
        <w:commentReference w:id="292"/>
      </w:r>
    </w:p>
    <w:moveToRangeStart w:id="293" w:author="Owen Petchey" w:date="2023-07-18T12:36:00Z" w:name="move140576232"/>
    <w:p w14:paraId="79DA6707" w14:textId="6188055B" w:rsidR="00F3238C" w:rsidRPr="00621E67" w:rsidRDefault="00D91665" w:rsidP="00EB11FD">
      <w:pPr>
        <w:shd w:val="clear" w:color="auto" w:fill="FFFFFF" w:themeFill="background1"/>
        <w:spacing w:after="0" w:line="276" w:lineRule="auto"/>
        <w:ind w:firstLine="720"/>
        <w:jc w:val="both"/>
      </w:pPr>
      <m:oMath>
        <m:sSub>
          <m:sSubPr>
            <m:ctrlPr>
              <w:del w:id="294" w:author="Owen Petchey" w:date="2023-07-18T12:40:00Z">
                <w:rPr>
                  <w:rFonts w:ascii="Cambria Math" w:hAnsi="Cambria Math"/>
                  <w:i/>
                  <w:szCs w:val="24"/>
                </w:rPr>
              </w:del>
            </m:ctrlPr>
          </m:sSubPr>
          <m:e>
            <m:r>
              <w:del w:id="295" w:author="Owen Petchey" w:date="2023-07-18T12:40:00Z">
                <w:rPr>
                  <w:rFonts w:ascii="Cambria Math" w:hAnsi="Cambria Math"/>
                  <w:szCs w:val="24"/>
                </w:rPr>
                <m:t>D</m:t>
              </w:del>
            </m:r>
          </m:e>
          <m:sub>
            <m:r>
              <w:del w:id="296" w:author="Owen Petchey" w:date="2023-07-18T12:40:00Z">
                <w:rPr>
                  <w:rFonts w:ascii="Cambria Math" w:hAnsi="Cambria Math"/>
                  <w:szCs w:val="24"/>
                </w:rPr>
                <m:t>û</m:t>
              </w:del>
            </m:r>
          </m:sub>
        </m:sSub>
        <m:r>
          <w:del w:id="297" w:author="Owen Petchey" w:date="2023-07-18T12:40:00Z">
            <w:rPr>
              <w:rFonts w:ascii="Cambria Math" w:hAnsi="Cambria Math"/>
              <w:szCs w:val="24"/>
            </w:rPr>
            <m:t>f(</m:t>
          </w:del>
        </m:r>
        <m:sSub>
          <m:sSubPr>
            <m:ctrlPr>
              <w:del w:id="298" w:author="Owen Petchey" w:date="2023-07-18T12:40:00Z">
                <w:rPr>
                  <w:rFonts w:ascii="Cambria Math" w:hAnsi="Cambria Math"/>
                  <w:i/>
                  <w:szCs w:val="24"/>
                </w:rPr>
              </w:del>
            </m:ctrlPr>
          </m:sSubPr>
          <m:e>
            <m:r>
              <w:del w:id="299" w:author="Owen Petchey" w:date="2023-07-18T12:40:00Z">
                <w:rPr>
                  <w:rFonts w:ascii="Cambria Math" w:hAnsi="Cambria Math"/>
                  <w:szCs w:val="24"/>
                </w:rPr>
                <m:t>T</m:t>
              </w:del>
            </m:r>
          </m:e>
          <m:sub>
            <m:r>
              <w:del w:id="300" w:author="Owen Petchey" w:date="2023-07-18T12:40:00Z">
                <w:rPr>
                  <w:rFonts w:ascii="Cambria Math" w:hAnsi="Cambria Math"/>
                  <w:szCs w:val="24"/>
                </w:rPr>
                <m:t>0</m:t>
              </w:del>
            </m:r>
          </m:sub>
        </m:sSub>
        <m:r>
          <w:del w:id="301" w:author="Owen Petchey" w:date="2023-07-18T12:40:00Z">
            <w:rPr>
              <w:rFonts w:ascii="Cambria Math" w:hAnsi="Cambria Math"/>
              <w:szCs w:val="24"/>
            </w:rPr>
            <m:t xml:space="preserve">, </m:t>
          </w:del>
        </m:r>
        <m:sSub>
          <m:sSubPr>
            <m:ctrlPr>
              <w:del w:id="302" w:author="Owen Petchey" w:date="2023-07-18T12:40:00Z">
                <w:rPr>
                  <w:rFonts w:ascii="Cambria Math" w:hAnsi="Cambria Math"/>
                  <w:i/>
                  <w:szCs w:val="24"/>
                </w:rPr>
              </w:del>
            </m:ctrlPr>
          </m:sSubPr>
          <m:e>
            <m:r>
              <w:del w:id="303" w:author="Owen Petchey" w:date="2023-07-18T12:40:00Z">
                <w:rPr>
                  <w:rFonts w:ascii="Cambria Math" w:hAnsi="Cambria Math"/>
                  <w:szCs w:val="24"/>
                </w:rPr>
                <m:t>S</m:t>
              </w:del>
            </m:r>
          </m:e>
          <m:sub>
            <m:r>
              <w:del w:id="304" w:author="Owen Petchey" w:date="2023-07-18T12:40:00Z">
                <w:rPr>
                  <w:rFonts w:ascii="Cambria Math" w:hAnsi="Cambria Math"/>
                  <w:szCs w:val="24"/>
                </w:rPr>
                <m:t>0</m:t>
              </w:del>
            </m:r>
          </m:sub>
        </m:sSub>
        <m:r>
          <w:del w:id="305" w:author="Owen Petchey" w:date="2023-07-18T12:40:00Z">
            <w:rPr>
              <w:rFonts w:ascii="Cambria Math" w:hAnsi="Cambria Math"/>
              <w:szCs w:val="24"/>
            </w:rPr>
            <m:t>)</m:t>
          </w:del>
        </m:r>
      </m:oMath>
      <w:moveTo w:id="306" w:author="Owen Petchey" w:date="2023-07-18T12:36:00Z">
        <w:del w:id="307" w:author="Owen Petchey" w:date="2023-07-18T12:40:00Z">
          <w:r w:rsidR="005E7E98" w:rsidRPr="00EB11FD" w:rsidDel="001E2AF4">
            <w:rPr>
              <w:szCs w:val="24"/>
            </w:rPr>
            <w:delText> and can calculate it a</w:delText>
          </w:r>
        </w:del>
      </w:moveTo>
      <w:moveToRangeEnd w:id="293"/>
      <w:del w:id="308" w:author="Owen Petchey" w:date="2023-07-18T12:40:00Z">
        <w:r w:rsidR="00300327" w:rsidRPr="00621E67" w:rsidDel="001E2AF4">
          <w:fldChar w:fldCharType="begin"/>
        </w:r>
        <w:r w:rsidR="00300327" w:rsidRPr="00621E67" w:rsidDel="001E2AF4">
          <w:delInstrText xml:space="preserve"> INCLUDEPICTURE "blob:https://uzh-my.sharepoint.com/509cfe61-bf27-4afe-91ca-334b8b41b6da" \* MERGEFORMATINET </w:delInstrText>
        </w:r>
        <w:r w:rsidR="00300327" w:rsidRPr="00621E67" w:rsidDel="001E2AF4">
          <w:fldChar w:fldCharType="separate"/>
        </w:r>
        <w:r w:rsidR="00300327" w:rsidRPr="00621E67" w:rsidDel="001E2AF4">
          <w:rPr>
            <w:noProof/>
          </w:rPr>
          <mc:AlternateContent>
            <mc:Choice Requires="wps">
              <w:drawing>
                <wp:inline distT="0" distB="0" distL="0" distR="0" wp14:anchorId="3A9CA7C9" wp14:editId="7AE07868">
                  <wp:extent cx="302895" cy="302895"/>
                  <wp:effectExtent l="0" t="0" r="0" b="0"/>
                  <wp:docPr id="1592510478" name="Rectangle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895" cy="302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8BE3F86" id="Rectangle 1" o:spid="_x0000_s1026" style="width:23.85pt;height:23.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" filled="f" stroked="f">
                  <o:lock v:ext="edit" aspectratio="t"/>
                  <w10:anchorlock/>
                </v:rect>
              </w:pict>
            </mc:Fallback>
          </mc:AlternateContent>
        </w:r>
        <w:r w:rsidR="00300327" w:rsidRPr="00621E67" w:rsidDel="001E2AF4">
          <w:fldChar w:fldCharType="end"/>
        </w:r>
        <w:r w:rsidR="00300327" w:rsidRPr="00621E67" w:rsidDel="001E2AF4">
          <w:delText xml:space="preserve"> </w:delText>
        </w:r>
        <w:r w:rsidR="00300327" w:rsidRPr="00621E67" w:rsidDel="001E2AF4">
          <w:fldChar w:fldCharType="begin"/>
        </w:r>
        <w:r w:rsidR="00300327" w:rsidRPr="00621E67" w:rsidDel="001E2AF4">
          <w:delInstrText xml:space="preserve"> INCLUDEPICTURE "blob:https://uzh-my.sharepoint.com/509cfe61-bf27-4afe-91ca-334b8b41b6da" \* MERGEFORMATINET </w:delInstrText>
        </w:r>
        <w:r w:rsidR="00300327" w:rsidRPr="00621E67" w:rsidDel="001E2AF4">
          <w:fldChar w:fldCharType="separate"/>
        </w:r>
        <w:r w:rsidR="00300327" w:rsidRPr="00621E67" w:rsidDel="001E2AF4">
          <w:rPr>
            <w:noProof/>
          </w:rPr>
          <mc:AlternateContent>
            <mc:Choice Requires="wps">
              <w:drawing>
                <wp:inline distT="0" distB="0" distL="0" distR="0" wp14:anchorId="16567ED2" wp14:editId="27E7662C">
                  <wp:extent cx="302895" cy="302895"/>
                  <wp:effectExtent l="0" t="0" r="0" b="0"/>
                  <wp:docPr id="1006995066" name="Rectangle 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895" cy="302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4488473" id="Rectangle 2" o:spid="_x0000_s1026" style="width:23.85pt;height:23.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" filled="f" stroked="f">
                  <o:lock v:ext="edit" aspectratio="t"/>
                  <w10:anchorlock/>
                </v:rect>
              </w:pict>
            </mc:Fallback>
          </mc:AlternateContent>
        </w:r>
        <w:r w:rsidR="00300327" w:rsidRPr="00621E67" w:rsidDel="001E2AF4">
          <w:fldChar w:fldCharType="end"/>
        </w:r>
        <w:r w:rsidR="006867ED" w:rsidRPr="00621E67" w:rsidDel="001E2AF4">
          <w:delText xml:space="preserve"> </w:delText>
        </w:r>
        <w:r w:rsidR="006867ED" w:rsidRPr="00621E67" w:rsidDel="001E2AF4">
          <w:fldChar w:fldCharType="begin"/>
        </w:r>
        <w:r w:rsidR="006867ED" w:rsidRPr="00621E67" w:rsidDel="001E2AF4">
          <w:delInstrText xml:space="preserve"> INCLUDEPICTURE "blob:https://uzh-my.sharepoint.com/26a32f7f-1cdd-4871-a62f-f5840d882505" \* MERGEFORMATINET </w:delInstrText>
        </w:r>
        <w:r w:rsidR="006867ED" w:rsidRPr="00621E67" w:rsidDel="001E2AF4">
          <w:fldChar w:fldCharType="separate"/>
        </w:r>
        <w:r w:rsidR="006867ED" w:rsidRPr="00621E67" w:rsidDel="001E2AF4">
          <w:rPr>
            <w:noProof/>
          </w:rPr>
          <mc:AlternateContent>
            <mc:Choice Requires="wps">
              <w:drawing>
                <wp:inline distT="0" distB="0" distL="0" distR="0" wp14:anchorId="2F53B5F1" wp14:editId="7BC959A3">
                  <wp:extent cx="302895" cy="302895"/>
                  <wp:effectExtent l="0" t="0" r="0" b="0"/>
                  <wp:docPr id="395415233" name="Rectangle 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895" cy="302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B2DF537" id="Rectangle 3" o:spid="_x0000_s1026" style="width:23.85pt;height:23.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" filled="f" stroked="f">
                  <o:lock v:ext="edit" aspectratio="t"/>
                  <w10:anchorlock/>
                </v:rect>
              </w:pict>
            </mc:Fallback>
          </mc:AlternateContent>
        </w:r>
        <w:r w:rsidR="006867ED" w:rsidRPr="00621E67" w:rsidDel="001E2AF4">
          <w:fldChar w:fldCharType="end"/>
        </w:r>
        <w:r w:rsidR="006867ED" w:rsidRPr="00621E67" w:rsidDel="001E2AF4">
          <w:delText xml:space="preserve"> </w:delText>
        </w:r>
      </w:del>
      <w:r w:rsidR="006867ED" w:rsidRPr="00621E67">
        <w:fldChar w:fldCharType="begin"/>
      </w:r>
      <w:r w:rsidR="006867ED" w:rsidRPr="00621E67">
        <w:instrText xml:space="preserve"> INCLUDEPICTURE "blob:https://uzh-my.sharepoint.com/26a32f7f-1cdd-4871-a62f-f5840d882505" \* MERGEFORMATINET </w:instrText>
      </w:r>
      <w:r w:rsidR="006867ED" w:rsidRPr="00621E67">
        <w:fldChar w:fldCharType="separate"/>
      </w:r>
      <w:r w:rsidR="006867ED" w:rsidRPr="00621E67">
        <w:rPr>
          <w:noProof/>
        </w:rPr>
        <mc:AlternateContent>
          <mc:Choice Requires="wps">
            <w:drawing>
              <wp:inline distT="0" distB="0" distL="0" distR="0" wp14:anchorId="3FB90379" wp14:editId="46D413F7">
                <wp:extent cx="302895" cy="302895"/>
                <wp:effectExtent l="0" t="0" r="0" b="0"/>
                <wp:docPr id="1824329799" name="Rectangle 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895" cy="302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2802B7B" id="Rectangle 4" o:spid="_x0000_s1026" style="width:23.85pt;height:23.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" filled="f" stroked="f">
                <o:lock v:ext="edit" aspectratio="t"/>
                <w10:anchorlock/>
              </v:rect>
            </w:pict>
          </mc:Fallback>
        </mc:AlternateContent>
      </w:r>
      <w:r w:rsidR="006867ED" w:rsidRPr="00621E67">
        <w:fldChar w:fldCharType="end"/>
      </w:r>
      <w:r w:rsidR="006867ED" w:rsidRPr="00621E67">
        <w:t xml:space="preserve"> </w:t>
      </w:r>
      <w:r w:rsidR="006867ED" w:rsidRPr="00621E67">
        <w:fldChar w:fldCharType="begin"/>
      </w:r>
      <w:r w:rsidR="006867ED" w:rsidRPr="00621E67">
        <w:instrText xml:space="preserve"> INCLUDEPICTURE "blob:https://uzh-my.sharepoint.com/26a32f7f-1cdd-4871-a62f-f5840d882505" \* MERGEFORMATINET </w:instrText>
      </w:r>
      <w:r w:rsidR="006867ED" w:rsidRPr="00621E67">
        <w:fldChar w:fldCharType="separate"/>
      </w:r>
      <w:r w:rsidR="006867ED" w:rsidRPr="00621E67">
        <w:rPr>
          <w:noProof/>
        </w:rPr>
        <mc:AlternateContent>
          <mc:Choice Requires="wps">
            <w:drawing>
              <wp:inline distT="0" distB="0" distL="0" distR="0" wp14:anchorId="4341B8B3" wp14:editId="0887BFE2">
                <wp:extent cx="302895" cy="302895"/>
                <wp:effectExtent l="0" t="0" r="0" b="0"/>
                <wp:docPr id="1399216293" name="Rectangle 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895" cy="302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D96D097" id="Rectangle 5" o:spid="_x0000_s1026" style="width:23.85pt;height:23.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" filled="f" stroked="f">
                <o:lock v:ext="edit" aspectratio="t"/>
                <w10:anchorlock/>
              </v:rect>
            </w:pict>
          </mc:Fallback>
        </mc:AlternateContent>
      </w:r>
      <w:r w:rsidR="006867ED" w:rsidRPr="00621E67">
        <w:fldChar w:fldCharType="end"/>
      </w:r>
    </w:p>
    <w:p w14:paraId="19E31F37" w14:textId="77777777" w:rsidR="00624B66" w:rsidRDefault="00B66255" w:rsidP="00624B66">
      <w:pPr>
        <w:keepNext/>
        <w:shd w:val="clear" w:color="auto" w:fill="FFFFFF" w:themeFill="background1"/>
        <w:spacing w:after="0" w:line="276" w:lineRule="auto"/>
        <w:jc w:val="center"/>
      </w:pPr>
      <w:r>
        <w:rPr>
          <w:noProof/>
        </w:rPr>
        <w:drawing>
          <wp:inline distT="0" distB="0" distL="0" distR="0" wp14:anchorId="0C8E8916" wp14:editId="316D80EA">
            <wp:extent cx="5731510" cy="3223895"/>
            <wp:effectExtent l="0" t="0" r="0" b="1905"/>
            <wp:docPr id="1523186610" name="Picture 3" descr="Diagram of a diagram of a tempera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186610" name="Picture 3" descr="Diagram of a diagram of a temperature&#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4BA985D" w14:textId="43D28E1D" w:rsidR="00F3238C" w:rsidRPr="00ED4BCF" w:rsidRDefault="00624B66" w:rsidP="009E3FE3">
      <w:pPr>
        <w:pStyle w:val="Caption"/>
        <w:rPr>
          <w:rFonts w:cs="Times New Roman"/>
          <w:color w:val="auto"/>
          <w:sz w:val="20"/>
          <w:szCs w:val="20"/>
        </w:rPr>
      </w:pPr>
      <w:r w:rsidRPr="00ED4BCF">
        <w:rPr>
          <w:rFonts w:cs="Times New Roman"/>
          <w:color w:val="auto"/>
          <w:sz w:val="20"/>
          <w:szCs w:val="20"/>
        </w:rPr>
        <w:t xml:space="preserve">Figure </w:t>
      </w:r>
      <w:r w:rsidRPr="00ED4BCF">
        <w:rPr>
          <w:rFonts w:cs="Times New Roman"/>
          <w:color w:val="auto"/>
          <w:sz w:val="20"/>
          <w:szCs w:val="20"/>
        </w:rPr>
        <w:fldChar w:fldCharType="begin"/>
      </w:r>
      <w:r w:rsidRPr="00ED4BCF">
        <w:rPr>
          <w:rFonts w:cs="Times New Roman"/>
          <w:color w:val="auto"/>
          <w:sz w:val="20"/>
          <w:szCs w:val="20"/>
        </w:rPr>
        <w:instrText xml:space="preserve"> SEQ Figure \* ARABIC </w:instrText>
      </w:r>
      <w:r w:rsidRPr="00ED4BCF">
        <w:rPr>
          <w:rFonts w:cs="Times New Roman"/>
          <w:color w:val="auto"/>
          <w:sz w:val="20"/>
          <w:szCs w:val="20"/>
        </w:rPr>
        <w:fldChar w:fldCharType="separate"/>
      </w:r>
      <w:r w:rsidR="00C57077">
        <w:rPr>
          <w:rFonts w:cs="Times New Roman"/>
          <w:noProof/>
          <w:color w:val="auto"/>
          <w:sz w:val="20"/>
          <w:szCs w:val="20"/>
        </w:rPr>
        <w:t>1</w:t>
      </w:r>
      <w:r w:rsidRPr="00ED4BCF">
        <w:rPr>
          <w:rFonts w:cs="Times New Roman"/>
          <w:color w:val="auto"/>
          <w:sz w:val="20"/>
          <w:szCs w:val="20"/>
        </w:rPr>
        <w:fldChar w:fldCharType="end"/>
      </w:r>
      <w:r w:rsidRPr="00ED4BCF">
        <w:rPr>
          <w:rFonts w:cs="Times New Roman"/>
          <w:color w:val="auto"/>
          <w:sz w:val="20"/>
          <w:szCs w:val="20"/>
        </w:rPr>
        <w:t xml:space="preserve">. Illustration of the principle. </w:t>
      </w:r>
      <w:r w:rsidR="009E3FE3" w:rsidRPr="00ED4BCF">
        <w:rPr>
          <w:rFonts w:cs="Times New Roman"/>
          <w:color w:val="auto"/>
          <w:sz w:val="20"/>
          <w:szCs w:val="20"/>
        </w:rPr>
        <w:t xml:space="preserve">The growth rate of a species is determined by changes in temperature and salinity. </w:t>
      </w:r>
      <w:r w:rsidRPr="00ED4BCF">
        <w:rPr>
          <w:rFonts w:cs="Times New Roman"/>
          <w:color w:val="auto"/>
          <w:sz w:val="20"/>
          <w:szCs w:val="20"/>
        </w:rPr>
        <w:t xml:space="preserve">The slope of a point on </w:t>
      </w:r>
      <w:r w:rsidR="009E3FE3" w:rsidRPr="00ED4BCF">
        <w:rPr>
          <w:rFonts w:cs="Times New Roman"/>
          <w:color w:val="auto"/>
          <w:sz w:val="20"/>
          <w:szCs w:val="20"/>
        </w:rPr>
        <w:t>the</w:t>
      </w:r>
      <w:r w:rsidRPr="00ED4BCF">
        <w:rPr>
          <w:rFonts w:cs="Times New Roman"/>
          <w:color w:val="auto"/>
          <w:sz w:val="20"/>
          <w:szCs w:val="20"/>
        </w:rPr>
        <w:t xml:space="preserve"> surface depends on the location </w:t>
      </w:r>
      <w:r w:rsidR="005D1292">
        <w:rPr>
          <w:rFonts w:cs="Times New Roman"/>
          <w:color w:val="auto"/>
          <w:sz w:val="20"/>
          <w:szCs w:val="20"/>
        </w:rPr>
        <w:t xml:space="preserve">on the surface (e.g. environmental location) </w:t>
      </w:r>
      <w:r w:rsidRPr="00ED4BCF">
        <w:rPr>
          <w:rFonts w:cs="Times New Roman"/>
          <w:color w:val="auto"/>
          <w:sz w:val="20"/>
          <w:szCs w:val="20"/>
        </w:rPr>
        <w:t xml:space="preserve">and on the direction of the environmental change. </w:t>
      </w:r>
      <w:ins w:id="309" w:author="Owen Petchey" w:date="2023-07-18T12:41:00Z">
        <w:r w:rsidR="00944126">
          <w:rPr>
            <w:rFonts w:cs="Times New Roman"/>
            <w:color w:val="auto"/>
            <w:sz w:val="20"/>
            <w:szCs w:val="20"/>
          </w:rPr>
          <w:t>The</w:t>
        </w:r>
      </w:ins>
      <w:ins w:id="310" w:author="Owen Petchey" w:date="2023-07-18T12:42:00Z">
        <w:r w:rsidR="00944126">
          <w:rPr>
            <w:rFonts w:cs="Times New Roman"/>
            <w:color w:val="auto"/>
            <w:sz w:val="20"/>
            <w:szCs w:val="20"/>
          </w:rPr>
          <w:t xml:space="preserve"> slope</w:t>
        </w:r>
        <w:r w:rsidR="009C0FEB">
          <w:rPr>
            <w:rFonts w:cs="Times New Roman"/>
            <w:color w:val="auto"/>
            <w:sz w:val="20"/>
            <w:szCs w:val="20"/>
          </w:rPr>
          <w:t xml:space="preserve"> can depend on the location on the surface and the direction on the surface, and hence is termed the directional derivative. </w:t>
        </w:r>
      </w:ins>
      <w:del w:id="311" w:author="Owen Petchey" w:date="2023-07-18T12:41:00Z">
        <w:r w:rsidRPr="00ED4BCF" w:rsidDel="00944126">
          <w:rPr>
            <w:rFonts w:cs="Times New Roman"/>
            <w:color w:val="auto"/>
            <w:sz w:val="20"/>
            <w:szCs w:val="20"/>
          </w:rPr>
          <w:delText>It</w:delText>
        </w:r>
      </w:del>
      <w:del w:id="312" w:author="Owen Petchey" w:date="2023-07-18T12:42:00Z">
        <w:r w:rsidRPr="00ED4BCF" w:rsidDel="009C0FEB">
          <w:rPr>
            <w:rFonts w:cs="Times New Roman"/>
            <w:color w:val="auto"/>
            <w:sz w:val="20"/>
            <w:szCs w:val="20"/>
          </w:rPr>
          <w:delText xml:space="preserve"> can be calculated as the directional derivative of the point, in the direction of the environmental change. </w:delText>
        </w:r>
      </w:del>
      <w:r w:rsidRPr="00ED4BCF">
        <w:rPr>
          <w:rFonts w:cs="Times New Roman"/>
          <w:color w:val="auto"/>
          <w:sz w:val="20"/>
          <w:szCs w:val="20"/>
        </w:rPr>
        <w:t xml:space="preserve">In the illustration, a particular case where </w:t>
      </w:r>
      <w:r w:rsidR="009E3FE3" w:rsidRPr="00ED4BCF">
        <w:rPr>
          <w:rFonts w:cs="Times New Roman"/>
          <w:color w:val="auto"/>
          <w:sz w:val="20"/>
          <w:szCs w:val="20"/>
        </w:rPr>
        <w:t>temperature and salinity change by an equal amount is shown</w:t>
      </w:r>
      <w:ins w:id="313" w:author="Owen Petchey" w:date="2023-07-18T12:43:00Z">
        <w:r w:rsidR="009C0FEB">
          <w:rPr>
            <w:rFonts w:cs="Times New Roman"/>
            <w:color w:val="auto"/>
            <w:sz w:val="20"/>
            <w:szCs w:val="20"/>
          </w:rPr>
          <w:t>, as well as the case for the two partial derivatives.</w:t>
        </w:r>
      </w:ins>
      <w:del w:id="314" w:author="Owen Petchey" w:date="2023-07-18T12:43:00Z">
        <w:r w:rsidR="009E3FE3" w:rsidRPr="00ED4BCF" w:rsidDel="009C0FEB">
          <w:rPr>
            <w:rFonts w:cs="Times New Roman"/>
            <w:color w:val="auto"/>
            <w:sz w:val="20"/>
            <w:szCs w:val="20"/>
          </w:rPr>
          <w:delText xml:space="preserve">. </w:delText>
        </w:r>
      </w:del>
    </w:p>
    <w:p w14:paraId="0DE80EE1" w14:textId="77777777" w:rsidR="00F3238C" w:rsidRPr="00621E67" w:rsidRDefault="00F3238C" w:rsidP="00EB11FD">
      <w:pPr>
        <w:shd w:val="clear" w:color="auto" w:fill="FFFFFF" w:themeFill="background1"/>
        <w:spacing w:after="0" w:line="276" w:lineRule="auto"/>
        <w:ind w:firstLine="720"/>
        <w:jc w:val="both"/>
      </w:pPr>
    </w:p>
    <w:p w14:paraId="3F812324" w14:textId="45877DD7" w:rsidR="00907B36" w:rsidRPr="00621E67" w:rsidRDefault="00BA1641" w:rsidP="00EB11FD">
      <w:pPr>
        <w:pStyle w:val="Heading2"/>
        <w:spacing w:line="276" w:lineRule="auto"/>
      </w:pPr>
      <w:commentRangeStart w:id="315"/>
      <w:ins w:id="316" w:author="Owen Petchey" w:date="2023-07-18T12:43:00Z">
        <w:r>
          <w:t>Calculating the partial derivatives</w:t>
        </w:r>
      </w:ins>
      <w:del w:id="317" w:author="Owen Petchey" w:date="2023-07-18T12:43:00Z">
        <w:r w:rsidR="00137CF1" w:rsidRPr="00621E67" w:rsidDel="00BA1641">
          <w:delText xml:space="preserve">Fitting GAMs to multifarious </w:delText>
        </w:r>
        <w:r w:rsidR="0010149A" w:rsidDel="00BA1641">
          <w:delText>response surfaces</w:delText>
        </w:r>
      </w:del>
    </w:p>
    <w:p w14:paraId="3DD61F3A" w14:textId="01420B72" w:rsidR="00137CF1" w:rsidRPr="00EB11FD" w:rsidDel="00A72651" w:rsidRDefault="00137CF1" w:rsidP="006961FD">
      <w:pPr>
        <w:shd w:val="clear" w:color="auto" w:fill="FFFFFF" w:themeFill="background1"/>
        <w:spacing w:after="0" w:line="276" w:lineRule="auto"/>
        <w:ind w:firstLine="720"/>
        <w:rPr>
          <w:del w:id="318" w:author="Owen Petchey" w:date="2023-07-18T12:44:00Z"/>
          <w:szCs w:val="24"/>
        </w:rPr>
      </w:pPr>
      <w:r w:rsidRPr="00EB11FD">
        <w:rPr>
          <w:szCs w:val="24"/>
        </w:rPr>
        <w:t xml:space="preserve">Following </w:t>
      </w:r>
      <w:r w:rsidR="00BA5387" w:rsidRPr="00EB11FD">
        <w:rPr>
          <w:szCs w:val="24"/>
        </w:rPr>
        <w:fldChar w:fldCharType="begin"/>
      </w:r>
      <w:r w:rsidR="007034E5">
        <w:rPr>
          <w:szCs w:val="24"/>
        </w:rPr>
        <w:instrText xml:space="preserve"> ADDIN ZOTERO_ITEM CSL_CITATION {"citationID":"cRAu1YJd","properties":{"formattedCitation":"(Ross {\\i{}et al.} n.d.)","plainCitation":"(Ross et al. n.d.)","dontUpdate":true,"noteIndex":0},"citationItems":[{"id":"q7yuC0cJ/FlnlcMlV","uris":["http://zotero.org/users/10426170/items/YPX5XLTS"],"itemData":{"id":1851,"type":"article-journal","abstract":"The insurance effect of biodiversity—that diversity stabilises aggregate ecosystem properties—is mechanistically underlain by inter- and intraspecific trait variation in organismal responses to the environment. This variation, termed response diversity, is therefore a potentially critical determinant of ecological stability. However, response diversity has yet to be widely quantified, possibly due to difficulties in its measurement. Even when it has been measured, approaches have varied. Here, we review methods for measuring response diversity and from them distil a methodological framework for quantifying response diversity from experimental and/or observational data, which can be practically applied in laboratory and field settings across a range of taxa. Previous empirical studies on response diversity most commonly invoke response traits as proxies aimed at capturing species' ecological responses to the environment. Our approach, which is based on environment-dependent ecological responses to any biotic or abiotic environmental variable, is conceptually simple and robust to any form of environmental response, including nonlinear responses. Given its derivation from empirical data on species' ecological responses, this approach should more directly reflect response diversity than the trait-based approach dominant in the literature. By capturing even subtle inter- or intraspecific variation in environmental responses, and environment dependencies in response diversity, we hope this framework will motivate tests of the diversity–stability relationship from a new perspective, and provide an approach for mapping, monitoring and conserving this critical dimension of biodiversity.","container-title":"Methods in Ecology and Evolution","DOI":"10.1111/2041-210X.14087","ISSN":"2041-210X","issue":"n/a","language":"en","note":"_eprint: https://onlinelibrary.wiley.com/doi/pdf/10.1111/2041-210X.14087","source":"Wiley Online Library","title":"How to measure response diversity","URL":"https://onlinelibrary.wiley.com/doi/abs/10.1111/2041-210X.14087","volume":"n/a","author":[{"family":"Ross","given":"Samuel R. P.-J."},{"family":"Petchey","given":"Owen L."},{"family":"Sasaki","given":"Takehiro"},{"family":"Armitage","given":"David W."}],"accessed":{"date-parts":[["2023",3,23]]}}}],"schema":"https://github.com/citation-style-language/schema/raw/master/csl-citation.json"} </w:instrText>
      </w:r>
      <w:r w:rsidR="00BA5387" w:rsidRPr="00EB11FD">
        <w:rPr>
          <w:szCs w:val="24"/>
        </w:rPr>
        <w:fldChar w:fldCharType="separate"/>
      </w:r>
      <w:r w:rsidR="00BA5387" w:rsidRPr="00EB11FD">
        <w:rPr>
          <w:rFonts w:cs="Times New Roman"/>
          <w:szCs w:val="24"/>
        </w:rPr>
        <w:t xml:space="preserve">Ross </w:t>
      </w:r>
      <w:r w:rsidR="00BA5387" w:rsidRPr="00EB11FD">
        <w:rPr>
          <w:rFonts w:cs="Times New Roman"/>
          <w:i/>
          <w:iCs/>
          <w:szCs w:val="24"/>
        </w:rPr>
        <w:t>et al.</w:t>
      </w:r>
      <w:r w:rsidR="00BA5387" w:rsidRPr="00EB11FD">
        <w:rPr>
          <w:rFonts w:cs="Times New Roman"/>
          <w:szCs w:val="24"/>
        </w:rPr>
        <w:t xml:space="preserve"> (2023)</w:t>
      </w:r>
      <w:r w:rsidR="00BA5387" w:rsidRPr="00EB11FD">
        <w:rPr>
          <w:szCs w:val="24"/>
        </w:rPr>
        <w:fldChar w:fldCharType="end"/>
      </w:r>
      <w:r w:rsidR="00BA5387" w:rsidRPr="00EB11FD">
        <w:rPr>
          <w:szCs w:val="24"/>
        </w:rPr>
        <w:t>, we use Generalized Additive Models (GAMs) to fit species’ response surfaces to multifarious environmental</w:t>
      </w:r>
      <w:r w:rsidR="00211DD0" w:rsidRPr="00EB11FD">
        <w:rPr>
          <w:szCs w:val="24"/>
        </w:rPr>
        <w:t xml:space="preserve"> chang</w:t>
      </w:r>
      <w:ins w:id="319" w:author="Owen Petchey" w:date="2023-07-18T12:43:00Z">
        <w:r w:rsidR="00A72651">
          <w:rPr>
            <w:szCs w:val="24"/>
          </w:rPr>
          <w:t>e and calculatd the partial der</w:t>
        </w:r>
      </w:ins>
      <w:ins w:id="320" w:author="Owen Petchey" w:date="2023-07-18T12:44:00Z">
        <w:r w:rsidR="00A72651">
          <w:rPr>
            <w:szCs w:val="24"/>
          </w:rPr>
          <w:t>ivatives of the GAM model.</w:t>
        </w:r>
      </w:ins>
      <w:del w:id="321" w:author="Owen Petchey" w:date="2023-07-18T12:43:00Z">
        <w:r w:rsidR="00211DD0" w:rsidRPr="00EB11FD" w:rsidDel="00A72651">
          <w:rPr>
            <w:szCs w:val="24"/>
          </w:rPr>
          <w:delText>e</w:delText>
        </w:r>
      </w:del>
      <w:del w:id="322" w:author="Owen Petchey" w:date="2023-07-18T12:44:00Z">
        <w:r w:rsidR="003679B3" w:rsidRPr="00EB11FD" w:rsidDel="00A72651">
          <w:rPr>
            <w:szCs w:val="24"/>
          </w:rPr>
          <w:delText>.</w:delText>
        </w:r>
      </w:del>
    </w:p>
    <w:p w14:paraId="35CBD5A3" w14:textId="40B7F8C1" w:rsidR="00137CF1" w:rsidRPr="00EB11FD" w:rsidDel="00AB1375" w:rsidRDefault="00137CF1" w:rsidP="00A72651">
      <w:pPr>
        <w:shd w:val="clear" w:color="auto" w:fill="FFFFFF" w:themeFill="background1"/>
        <w:spacing w:after="0" w:line="276" w:lineRule="auto"/>
        <w:ind w:firstLine="720"/>
        <w:rPr>
          <w:del w:id="323" w:author="Owen Petchey" w:date="2023-07-18T12:51:00Z"/>
          <w:szCs w:val="24"/>
        </w:rPr>
      </w:pPr>
      <w:r w:rsidRPr="00EB11FD">
        <w:rPr>
          <w:szCs w:val="24"/>
        </w:rPr>
        <w:t xml:space="preserve">GAMs allow to </w:t>
      </w:r>
      <w:del w:id="324" w:author="Owen Petchey" w:date="2023-07-18T12:44:00Z">
        <w:r w:rsidRPr="00EB11FD" w:rsidDel="004E3714">
          <w:rPr>
            <w:szCs w:val="24"/>
          </w:rPr>
          <w:delText xml:space="preserve">efficiently </w:delText>
        </w:r>
      </w:del>
      <w:r w:rsidRPr="00EB11FD">
        <w:rPr>
          <w:szCs w:val="24"/>
        </w:rPr>
        <w:t>fit response surfaces of the response variable using tensor-products. Tensor</w:t>
      </w:r>
      <w:r w:rsidR="00026FAD" w:rsidRPr="00EB11FD">
        <w:rPr>
          <w:szCs w:val="24"/>
        </w:rPr>
        <w:t xml:space="preserve"> </w:t>
      </w:r>
      <w:r w:rsidRPr="00EB11FD">
        <w:rPr>
          <w:szCs w:val="24"/>
        </w:rPr>
        <w:t xml:space="preserve">products are a mathematical way of representing joint </w:t>
      </w:r>
      <w:r w:rsidRPr="00EB11FD">
        <w:rPr>
          <w:szCs w:val="24"/>
        </w:rPr>
        <w:lastRenderedPageBreak/>
        <w:t>interactions between several predictors (environmental driver variables) and are particularly suitable when predictors are measured on different scales. Furthermore, GAMs with tensor-products can fit response surfaces w</w:t>
      </w:r>
      <w:ins w:id="325" w:author="Owen Petchey" w:date="2023-07-18T12:45:00Z">
        <w:r w:rsidR="006846B3">
          <w:rPr>
            <w:szCs w:val="24"/>
          </w:rPr>
          <w:t>ith interacting predictor variables</w:t>
        </w:r>
        <w:r w:rsidR="00381DB7">
          <w:rPr>
            <w:szCs w:val="24"/>
          </w:rPr>
          <w:t>.</w:t>
        </w:r>
      </w:ins>
      <w:del w:id="326" w:author="Owen Petchey" w:date="2023-07-18T12:45:00Z">
        <w:r w:rsidRPr="00EB11FD" w:rsidDel="006846B3">
          <w:rPr>
            <w:szCs w:val="24"/>
          </w:rPr>
          <w:delText>hen the dependencies between the predictors are linear, as well as when they are non-linear (interaction). Hence, they are suited for the development of this methodology</w:delText>
        </w:r>
      </w:del>
      <w:r w:rsidRPr="00EB11FD">
        <w:rPr>
          <w:szCs w:val="24"/>
        </w:rPr>
        <w:t>.</w:t>
      </w:r>
      <w:commentRangeEnd w:id="315"/>
      <w:r w:rsidR="00381DB7">
        <w:rPr>
          <w:rStyle w:val="CommentReference"/>
        </w:rPr>
        <w:commentReference w:id="315"/>
      </w:r>
    </w:p>
    <w:p w14:paraId="6221627A" w14:textId="77777777" w:rsidR="00137CF1" w:rsidRPr="00621E67" w:rsidDel="00AB1375" w:rsidRDefault="00137CF1">
      <w:pPr>
        <w:shd w:val="clear" w:color="auto" w:fill="FFFFFF" w:themeFill="background1"/>
        <w:spacing w:after="0" w:line="276" w:lineRule="auto"/>
        <w:ind w:firstLine="720"/>
        <w:rPr>
          <w:del w:id="327" w:author="Owen Petchey" w:date="2023-07-18T12:51:00Z"/>
        </w:rPr>
        <w:pPrChange w:id="328" w:author="Owen Petchey" w:date="2023-07-18T12:51:00Z">
          <w:pPr>
            <w:spacing w:line="276" w:lineRule="auto"/>
          </w:pPr>
        </w:pPrChange>
      </w:pPr>
    </w:p>
    <w:p w14:paraId="0047ED6C" w14:textId="2535F0B3" w:rsidR="004042E9" w:rsidRPr="00621E67" w:rsidDel="00AB1375" w:rsidRDefault="004042E9" w:rsidP="00EB11FD">
      <w:pPr>
        <w:pStyle w:val="Heading2"/>
        <w:spacing w:line="276" w:lineRule="auto"/>
        <w:rPr>
          <w:del w:id="329" w:author="Owen Petchey" w:date="2023-07-18T12:51:00Z"/>
        </w:rPr>
      </w:pPr>
      <w:del w:id="330" w:author="Owen Petchey" w:date="2023-07-18T12:51:00Z">
        <w:r w:rsidRPr="00621E67" w:rsidDel="00AB1375">
          <w:delText>Partial derivatives</w:delText>
        </w:r>
      </w:del>
    </w:p>
    <w:p w14:paraId="71AD5FCB" w14:textId="468A0DFA" w:rsidR="00F73F44" w:rsidRDefault="00AB1375" w:rsidP="00AB1375">
      <w:pPr>
        <w:spacing w:line="276" w:lineRule="auto"/>
        <w:ind w:firstLine="708"/>
        <w:rPr>
          <w:ins w:id="331" w:author="Owen Petchey" w:date="2023-07-18T12:52:00Z"/>
          <w:rFonts w:cs="Times New Roman"/>
          <w:szCs w:val="24"/>
        </w:rPr>
      </w:pPr>
      <w:ins w:id="332" w:author="Owen Petchey" w:date="2023-07-18T12:51:00Z">
        <w:r>
          <w:rPr>
            <w:rFonts w:cs="Times New Roman"/>
            <w:szCs w:val="24"/>
          </w:rPr>
          <w:t>As mentioned, t</w:t>
        </w:r>
      </w:ins>
      <w:del w:id="333" w:author="Owen Petchey" w:date="2023-07-18T12:51:00Z">
        <w:r w:rsidR="006168A3" w:rsidRPr="00EB11FD" w:rsidDel="00AB1375">
          <w:rPr>
            <w:rFonts w:cs="Times New Roman"/>
            <w:szCs w:val="24"/>
          </w:rPr>
          <w:delText>T</w:delText>
        </w:r>
      </w:del>
      <w:r w:rsidR="006168A3" w:rsidRPr="00EB11FD">
        <w:rPr>
          <w:rFonts w:cs="Times New Roman"/>
          <w:szCs w:val="24"/>
        </w:rPr>
        <w:t xml:space="preserve">he first step to calculate </w:t>
      </w:r>
      <w:r w:rsidR="00416326" w:rsidRPr="00EB11FD">
        <w:rPr>
          <w:rFonts w:cs="Times New Roman"/>
          <w:szCs w:val="24"/>
        </w:rPr>
        <w:t xml:space="preserve">a directional derivative (i.e. the slope on a surface) is to calculate </w:t>
      </w:r>
      <w:r w:rsidR="007B39D0" w:rsidRPr="00EB11FD">
        <w:rPr>
          <w:rFonts w:cs="Times New Roman"/>
          <w:szCs w:val="24"/>
        </w:rPr>
        <w:t xml:space="preserve">its partial derivatives. </w:t>
      </w:r>
      <w:r w:rsidR="00724AC7" w:rsidRPr="00EB11FD">
        <w:rPr>
          <w:rFonts w:cs="Times New Roman"/>
          <w:szCs w:val="24"/>
        </w:rPr>
        <w:t>Mathematically, a partial derivative of a</w:t>
      </w:r>
      <w:r w:rsidR="00790075" w:rsidRPr="00EB11FD">
        <w:rPr>
          <w:rFonts w:cs="Times New Roman"/>
          <w:szCs w:val="24"/>
        </w:rPr>
        <w:t xml:space="preserve"> function of multiple variables is its derivatives with respect to</w:t>
      </w:r>
      <w:r w:rsidR="00846CD8" w:rsidRPr="00EB11FD">
        <w:rPr>
          <w:rFonts w:cs="Times New Roman"/>
          <w:szCs w:val="24"/>
        </w:rPr>
        <w:t xml:space="preserve"> </w:t>
      </w:r>
      <w:r w:rsidR="00950F6C" w:rsidRPr="00EB11FD">
        <w:rPr>
          <w:rFonts w:cs="Times New Roman"/>
          <w:szCs w:val="24"/>
        </w:rPr>
        <w:t>one of these variable</w:t>
      </w:r>
      <w:r w:rsidR="00207045" w:rsidRPr="00EB11FD">
        <w:rPr>
          <w:rFonts w:cs="Times New Roman"/>
          <w:szCs w:val="24"/>
        </w:rPr>
        <w:t xml:space="preserve">s, with the other variables held constant. </w:t>
      </w:r>
      <w:r w:rsidR="00B0065D" w:rsidRPr="00EB11FD">
        <w:rPr>
          <w:rFonts w:cs="Times New Roman"/>
          <w:szCs w:val="24"/>
        </w:rPr>
        <w:t xml:space="preserve">A partial derivative </w:t>
      </w:r>
      <w:r w:rsidR="00B913D4" w:rsidRPr="00EB11FD">
        <w:rPr>
          <w:rFonts w:cs="Times New Roman"/>
          <w:szCs w:val="24"/>
        </w:rPr>
        <w:t xml:space="preserve">with </w:t>
      </w:r>
      <w:r w:rsidR="0020114A" w:rsidRPr="00EB11FD">
        <w:rPr>
          <w:rFonts w:cs="Times New Roman"/>
          <w:szCs w:val="24"/>
        </w:rPr>
        <w:t xml:space="preserve">respect to a specific variable </w:t>
      </w:r>
      <w:r w:rsidR="00B0065D" w:rsidRPr="00EB11FD">
        <w:rPr>
          <w:rFonts w:cs="Times New Roman"/>
          <w:szCs w:val="24"/>
        </w:rPr>
        <w:t>can be conceptualized as</w:t>
      </w:r>
      <w:r w:rsidR="00B913D4" w:rsidRPr="00EB11FD">
        <w:rPr>
          <w:rFonts w:cs="Times New Roman"/>
          <w:szCs w:val="24"/>
        </w:rPr>
        <w:t xml:space="preserve"> the rate of change of the function in the direction of the variable</w:t>
      </w:r>
      <w:r w:rsidR="009F77CC" w:rsidRPr="00EB11FD">
        <w:rPr>
          <w:rFonts w:cs="Times New Roman"/>
          <w:szCs w:val="24"/>
        </w:rPr>
        <w:t xml:space="preserve"> considered</w:t>
      </w:r>
      <w:r w:rsidR="00B913D4" w:rsidRPr="00EB11FD">
        <w:rPr>
          <w:rFonts w:cs="Times New Roman"/>
          <w:szCs w:val="24"/>
        </w:rPr>
        <w:t>.</w:t>
      </w:r>
      <w:r w:rsidR="00846CD8" w:rsidRPr="00EB11FD">
        <w:rPr>
          <w:rFonts w:cs="Times New Roman"/>
          <w:szCs w:val="24"/>
        </w:rPr>
        <w:t xml:space="preserve"> </w:t>
      </w:r>
      <w:r w:rsidR="0020114A" w:rsidRPr="00EB11FD">
        <w:rPr>
          <w:rFonts w:cs="Times New Roman"/>
          <w:szCs w:val="24"/>
        </w:rPr>
        <w:t xml:space="preserve">Coming back to the above example, where the growth rate of a species is </w:t>
      </w:r>
      <w:del w:id="334" w:author="Owen Petchey" w:date="2023-07-18T12:52:00Z">
        <w:r w:rsidR="0020114A" w:rsidRPr="00EB11FD" w:rsidDel="006631B8">
          <w:rPr>
            <w:rFonts w:cs="Times New Roman"/>
            <w:szCs w:val="24"/>
          </w:rPr>
          <w:delText>determined by the changes in</w:delText>
        </w:r>
      </w:del>
      <w:ins w:id="335" w:author="Owen Petchey" w:date="2023-07-18T12:52:00Z">
        <w:r w:rsidR="006631B8">
          <w:rPr>
            <w:rFonts w:cs="Times New Roman"/>
            <w:szCs w:val="24"/>
          </w:rPr>
          <w:t>affected by</w:t>
        </w:r>
      </w:ins>
      <w:r w:rsidR="0020114A" w:rsidRPr="00EB11FD">
        <w:rPr>
          <w:rFonts w:cs="Times New Roman"/>
          <w:szCs w:val="24"/>
        </w:rPr>
        <w:t xml:space="preserve"> temperature and salinity, the partial derivative</w:t>
      </w:r>
      <w:r w:rsidR="00B700BB" w:rsidRPr="00EB11FD">
        <w:rPr>
          <w:rFonts w:cs="Times New Roman"/>
          <w:szCs w:val="24"/>
        </w:rPr>
        <w:t xml:space="preserve"> with respect to temperature represents the change in growth rate as temperature changes, when salinity is held constant</w:t>
      </w:r>
      <w:r w:rsidR="00EC22A1" w:rsidRPr="00EB11FD">
        <w:rPr>
          <w:rFonts w:cs="Times New Roman"/>
          <w:szCs w:val="24"/>
        </w:rPr>
        <w:t xml:space="preserve"> at a specific value. </w:t>
      </w:r>
      <w:r w:rsidR="00621E67" w:rsidRPr="00EB11FD">
        <w:rPr>
          <w:rFonts w:cs="Times New Roman"/>
          <w:szCs w:val="24"/>
        </w:rPr>
        <w:t xml:space="preserve">In other words, we analyse the effect of temperature change, along a slice of </w:t>
      </w:r>
      <w:r w:rsidR="00854E77" w:rsidRPr="00EB11FD">
        <w:rPr>
          <w:rFonts w:cs="Times New Roman"/>
          <w:szCs w:val="24"/>
        </w:rPr>
        <w:t>the response surface</w:t>
      </w:r>
      <w:r w:rsidR="00F73F44" w:rsidRPr="00EB11FD">
        <w:rPr>
          <w:rFonts w:cs="Times New Roman"/>
          <w:szCs w:val="24"/>
        </w:rPr>
        <w:t xml:space="preserve"> (Fig. 2). </w:t>
      </w:r>
    </w:p>
    <w:p w14:paraId="5EA14739" w14:textId="77777777" w:rsidR="00795F96" w:rsidRPr="00EB11FD" w:rsidRDefault="00795F96">
      <w:pPr>
        <w:spacing w:line="276" w:lineRule="auto"/>
        <w:ind w:firstLine="708"/>
        <w:rPr>
          <w:rFonts w:cs="Times New Roman"/>
          <w:szCs w:val="24"/>
        </w:rPr>
        <w:pPrChange w:id="336" w:author="Owen Petchey" w:date="2023-07-18T12:51:00Z">
          <w:pPr>
            <w:spacing w:line="276" w:lineRule="auto"/>
          </w:pPr>
        </w:pPrChange>
      </w:pPr>
    </w:p>
    <w:p w14:paraId="09D49F85" w14:textId="7B12C6DD" w:rsidR="0057436D" w:rsidRDefault="00CD4AC6" w:rsidP="0057436D">
      <w:pPr>
        <w:keepNext/>
        <w:spacing w:line="276" w:lineRule="auto"/>
      </w:pPr>
      <w:r>
        <w:rPr>
          <w:noProof/>
        </w:rPr>
        <w:drawing>
          <wp:inline distT="0" distB="0" distL="0" distR="0" wp14:anchorId="1A63F7E3" wp14:editId="54617146">
            <wp:extent cx="5731510" cy="3056890"/>
            <wp:effectExtent l="0" t="0" r="0" b="3810"/>
            <wp:docPr id="196437991" name="Picture 4" descr="A collection of graphs showing different types of tempera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37991" name="Picture 4" descr="A collection of graphs showing different types of temperature&#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3056890"/>
                    </a:xfrm>
                    <a:prstGeom prst="rect">
                      <a:avLst/>
                    </a:prstGeom>
                  </pic:spPr>
                </pic:pic>
              </a:graphicData>
            </a:graphic>
          </wp:inline>
        </w:drawing>
      </w:r>
    </w:p>
    <w:p w14:paraId="5F35A704" w14:textId="4C7BB03D" w:rsidR="000974F9" w:rsidRPr="00ED4BCF" w:rsidRDefault="0057436D" w:rsidP="0057436D">
      <w:pPr>
        <w:pStyle w:val="Caption"/>
        <w:rPr>
          <w:rFonts w:cs="Times New Roman"/>
          <w:color w:val="auto"/>
          <w:sz w:val="20"/>
          <w:szCs w:val="20"/>
        </w:rPr>
      </w:pPr>
      <w:r w:rsidRPr="00ED4BCF">
        <w:rPr>
          <w:rFonts w:cs="Times New Roman"/>
          <w:color w:val="auto"/>
          <w:sz w:val="20"/>
          <w:szCs w:val="20"/>
        </w:rPr>
        <w:t xml:space="preserve">Figure </w:t>
      </w:r>
      <w:r w:rsidRPr="00ED4BCF">
        <w:rPr>
          <w:rFonts w:cs="Times New Roman"/>
          <w:color w:val="auto"/>
          <w:sz w:val="20"/>
          <w:szCs w:val="20"/>
        </w:rPr>
        <w:fldChar w:fldCharType="begin"/>
      </w:r>
      <w:r w:rsidRPr="00ED4BCF">
        <w:rPr>
          <w:rFonts w:cs="Times New Roman"/>
          <w:color w:val="auto"/>
          <w:sz w:val="20"/>
          <w:szCs w:val="20"/>
        </w:rPr>
        <w:instrText xml:space="preserve"> SEQ Figure \* ARABIC </w:instrText>
      </w:r>
      <w:r w:rsidRPr="00ED4BCF">
        <w:rPr>
          <w:rFonts w:cs="Times New Roman"/>
          <w:color w:val="auto"/>
          <w:sz w:val="20"/>
          <w:szCs w:val="20"/>
        </w:rPr>
        <w:fldChar w:fldCharType="separate"/>
      </w:r>
      <w:r w:rsidR="00C57077">
        <w:rPr>
          <w:rFonts w:cs="Times New Roman"/>
          <w:noProof/>
          <w:color w:val="auto"/>
          <w:sz w:val="20"/>
          <w:szCs w:val="20"/>
        </w:rPr>
        <w:t>2</w:t>
      </w:r>
      <w:r w:rsidRPr="00ED4BCF">
        <w:rPr>
          <w:rFonts w:cs="Times New Roman"/>
          <w:color w:val="auto"/>
          <w:sz w:val="20"/>
          <w:szCs w:val="20"/>
        </w:rPr>
        <w:fldChar w:fldCharType="end"/>
      </w:r>
      <w:r w:rsidRPr="00ED4BCF">
        <w:rPr>
          <w:rFonts w:cs="Times New Roman"/>
          <w:color w:val="auto"/>
          <w:sz w:val="20"/>
          <w:szCs w:val="20"/>
        </w:rPr>
        <w:t>. Calculation of the partial derivatives. (a</w:t>
      </w:r>
      <w:ins w:id="337" w:author="Owen Petchey" w:date="2023-07-18T12:53:00Z">
        <w:r w:rsidR="00795F96">
          <w:rPr>
            <w:rFonts w:cs="Times New Roman"/>
            <w:color w:val="auto"/>
            <w:sz w:val="20"/>
            <w:szCs w:val="20"/>
          </w:rPr>
          <w:t xml:space="preserve"> and d</w:t>
        </w:r>
      </w:ins>
      <w:r w:rsidRPr="00ED4BCF">
        <w:rPr>
          <w:rFonts w:cs="Times New Roman"/>
          <w:color w:val="auto"/>
          <w:sz w:val="20"/>
          <w:szCs w:val="20"/>
        </w:rPr>
        <w:t xml:space="preserve">) </w:t>
      </w:r>
      <w:del w:id="338" w:author="Owen Petchey" w:date="2023-07-18T12:53:00Z">
        <w:r w:rsidR="0004736A" w:rsidDel="00795F96">
          <w:rPr>
            <w:rFonts w:cs="Times New Roman"/>
            <w:color w:val="auto"/>
            <w:sz w:val="20"/>
            <w:szCs w:val="20"/>
          </w:rPr>
          <w:delText>S</w:delText>
        </w:r>
        <w:r w:rsidRPr="00ED4BCF" w:rsidDel="00795F96">
          <w:rPr>
            <w:rFonts w:cs="Times New Roman"/>
            <w:color w:val="auto"/>
            <w:sz w:val="20"/>
            <w:szCs w:val="20"/>
          </w:rPr>
          <w:delText>hows t</w:delText>
        </w:r>
      </w:del>
      <w:ins w:id="339" w:author="Owen Petchey" w:date="2023-07-18T12:53:00Z">
        <w:r w:rsidR="00795F96">
          <w:rPr>
            <w:rFonts w:cs="Times New Roman"/>
            <w:color w:val="auto"/>
            <w:sz w:val="20"/>
            <w:szCs w:val="20"/>
          </w:rPr>
          <w:t>T</w:t>
        </w:r>
      </w:ins>
      <w:r w:rsidRPr="00ED4BCF">
        <w:rPr>
          <w:rFonts w:cs="Times New Roman"/>
          <w:color w:val="auto"/>
          <w:sz w:val="20"/>
          <w:szCs w:val="20"/>
        </w:rPr>
        <w:t xml:space="preserve">he response surface for a species. </w:t>
      </w:r>
      <w:ins w:id="340" w:author="Owen Petchey" w:date="2023-07-18T12:53:00Z">
        <w:r w:rsidR="00DB24F2">
          <w:rPr>
            <w:rFonts w:cs="Times New Roman"/>
            <w:color w:val="auto"/>
            <w:sz w:val="20"/>
            <w:szCs w:val="20"/>
          </w:rPr>
          <w:t xml:space="preserve">(a) </w:t>
        </w:r>
      </w:ins>
      <w:r w:rsidRPr="00ED4BCF">
        <w:rPr>
          <w:rFonts w:cs="Times New Roman"/>
          <w:color w:val="auto"/>
          <w:sz w:val="20"/>
          <w:szCs w:val="20"/>
        </w:rPr>
        <w:t xml:space="preserve">The black solid line represents the value of salinity at which the partial derivative with respect to temperature is calculated. (b) </w:t>
      </w:r>
      <w:del w:id="341" w:author="Owen Petchey" w:date="2023-07-18T12:53:00Z">
        <w:r w:rsidR="0004736A" w:rsidDel="00DB24F2">
          <w:rPr>
            <w:rFonts w:cs="Times New Roman"/>
            <w:color w:val="auto"/>
            <w:sz w:val="20"/>
            <w:szCs w:val="20"/>
          </w:rPr>
          <w:delText>S</w:delText>
        </w:r>
        <w:r w:rsidRPr="00ED4BCF" w:rsidDel="00DB24F2">
          <w:rPr>
            <w:rFonts w:cs="Times New Roman"/>
            <w:color w:val="auto"/>
            <w:sz w:val="20"/>
            <w:szCs w:val="20"/>
          </w:rPr>
          <w:delText>hows t</w:delText>
        </w:r>
      </w:del>
      <w:ins w:id="342" w:author="Owen Petchey" w:date="2023-07-18T12:53:00Z">
        <w:r w:rsidR="00DB24F2">
          <w:rPr>
            <w:rFonts w:cs="Times New Roman"/>
            <w:color w:val="auto"/>
            <w:sz w:val="20"/>
            <w:szCs w:val="20"/>
          </w:rPr>
          <w:t>T</w:t>
        </w:r>
      </w:ins>
      <w:r w:rsidRPr="00ED4BCF">
        <w:rPr>
          <w:rFonts w:cs="Times New Roman"/>
          <w:color w:val="auto"/>
          <w:sz w:val="20"/>
          <w:szCs w:val="20"/>
        </w:rPr>
        <w:t xml:space="preserve">he effect of temperature on the species’ growth rate when salinity is held constant at 20 ppt. (c) </w:t>
      </w:r>
      <w:del w:id="343" w:author="Owen Petchey" w:date="2023-07-18T12:53:00Z">
        <w:r w:rsidR="0004736A" w:rsidDel="00DB24F2">
          <w:rPr>
            <w:rFonts w:cs="Times New Roman"/>
            <w:color w:val="auto"/>
            <w:sz w:val="20"/>
            <w:szCs w:val="20"/>
          </w:rPr>
          <w:delText>D</w:delText>
        </w:r>
        <w:r w:rsidR="00900EC0" w:rsidRPr="00ED4BCF" w:rsidDel="00DB24F2">
          <w:rPr>
            <w:rFonts w:cs="Times New Roman"/>
            <w:color w:val="auto"/>
            <w:sz w:val="20"/>
            <w:szCs w:val="20"/>
          </w:rPr>
          <w:delText>isplays t</w:delText>
        </w:r>
      </w:del>
      <w:ins w:id="344" w:author="Owen Petchey" w:date="2023-07-18T12:53:00Z">
        <w:r w:rsidR="00DB24F2">
          <w:rPr>
            <w:rFonts w:cs="Times New Roman"/>
            <w:color w:val="auto"/>
            <w:sz w:val="20"/>
            <w:szCs w:val="20"/>
          </w:rPr>
          <w:t>T</w:t>
        </w:r>
      </w:ins>
      <w:r w:rsidR="00900EC0" w:rsidRPr="00ED4BCF">
        <w:rPr>
          <w:rFonts w:cs="Times New Roman"/>
          <w:color w:val="auto"/>
          <w:sz w:val="20"/>
          <w:szCs w:val="20"/>
        </w:rPr>
        <w:t xml:space="preserve">he calculated partial derivative with respect to temperature, when salinity is held constant at 20 ppt. </w:t>
      </w:r>
      <w:r w:rsidR="00344C8B" w:rsidRPr="00ED4BCF">
        <w:rPr>
          <w:rFonts w:cs="Times New Roman"/>
          <w:color w:val="auto"/>
          <w:sz w:val="20"/>
          <w:szCs w:val="20"/>
        </w:rPr>
        <w:t xml:space="preserve">(d) </w:t>
      </w:r>
      <w:del w:id="345" w:author="Owen Petchey" w:date="2023-07-18T12:53:00Z">
        <w:r w:rsidR="0004736A" w:rsidDel="00DB24F2">
          <w:rPr>
            <w:rFonts w:cs="Times New Roman"/>
            <w:color w:val="auto"/>
            <w:sz w:val="20"/>
            <w:szCs w:val="20"/>
          </w:rPr>
          <w:delText>S</w:delText>
        </w:r>
        <w:r w:rsidR="00344C8B" w:rsidRPr="00ED4BCF" w:rsidDel="00DB24F2">
          <w:rPr>
            <w:rFonts w:cs="Times New Roman"/>
            <w:color w:val="auto"/>
            <w:sz w:val="20"/>
            <w:szCs w:val="20"/>
          </w:rPr>
          <w:delText xml:space="preserve">hows the response surface of the same species. </w:delText>
        </w:r>
      </w:del>
      <w:r w:rsidR="00344C8B" w:rsidRPr="00ED4BCF">
        <w:rPr>
          <w:rFonts w:cs="Times New Roman"/>
          <w:color w:val="auto"/>
          <w:sz w:val="20"/>
          <w:szCs w:val="20"/>
        </w:rPr>
        <w:t>The black solid line represents the value of temperature at which the partial derivative with respect to salinity is calculated. (</w:t>
      </w:r>
      <w:r w:rsidR="00037F43" w:rsidRPr="00ED4BCF">
        <w:rPr>
          <w:rFonts w:cs="Times New Roman"/>
          <w:color w:val="auto"/>
          <w:sz w:val="20"/>
          <w:szCs w:val="20"/>
        </w:rPr>
        <w:t>e</w:t>
      </w:r>
      <w:r w:rsidR="00344C8B" w:rsidRPr="00ED4BCF">
        <w:rPr>
          <w:rFonts w:cs="Times New Roman"/>
          <w:color w:val="auto"/>
          <w:sz w:val="20"/>
          <w:szCs w:val="20"/>
        </w:rPr>
        <w:t xml:space="preserve">) </w:t>
      </w:r>
      <w:del w:id="346" w:author="Owen Petchey" w:date="2023-07-18T12:53:00Z">
        <w:r w:rsidR="00E865AD" w:rsidDel="007F3C3A">
          <w:rPr>
            <w:rFonts w:cs="Times New Roman"/>
            <w:color w:val="auto"/>
            <w:sz w:val="20"/>
            <w:szCs w:val="20"/>
          </w:rPr>
          <w:delText>S</w:delText>
        </w:r>
        <w:r w:rsidR="00344C8B" w:rsidRPr="00ED4BCF" w:rsidDel="007F3C3A">
          <w:rPr>
            <w:rFonts w:cs="Times New Roman"/>
            <w:color w:val="auto"/>
            <w:sz w:val="20"/>
            <w:szCs w:val="20"/>
          </w:rPr>
          <w:delText>hows t</w:delText>
        </w:r>
      </w:del>
      <w:ins w:id="347" w:author="Owen Petchey" w:date="2023-07-18T12:53:00Z">
        <w:r w:rsidR="007F3C3A">
          <w:rPr>
            <w:rFonts w:cs="Times New Roman"/>
            <w:color w:val="auto"/>
            <w:sz w:val="20"/>
            <w:szCs w:val="20"/>
          </w:rPr>
          <w:t>T</w:t>
        </w:r>
      </w:ins>
      <w:r w:rsidR="00344C8B" w:rsidRPr="00ED4BCF">
        <w:rPr>
          <w:rFonts w:cs="Times New Roman"/>
          <w:color w:val="auto"/>
          <w:sz w:val="20"/>
          <w:szCs w:val="20"/>
        </w:rPr>
        <w:t xml:space="preserve">he effect of </w:t>
      </w:r>
      <w:r w:rsidR="00037F43" w:rsidRPr="00ED4BCF">
        <w:rPr>
          <w:rFonts w:cs="Times New Roman"/>
          <w:color w:val="auto"/>
          <w:sz w:val="20"/>
          <w:szCs w:val="20"/>
        </w:rPr>
        <w:t>salinity</w:t>
      </w:r>
      <w:r w:rsidR="00344C8B" w:rsidRPr="00ED4BCF">
        <w:rPr>
          <w:rFonts w:cs="Times New Roman"/>
          <w:color w:val="auto"/>
          <w:sz w:val="20"/>
          <w:szCs w:val="20"/>
        </w:rPr>
        <w:t xml:space="preserve"> on the species’ growth rate when </w:t>
      </w:r>
      <w:r w:rsidR="00037F43" w:rsidRPr="00ED4BCF">
        <w:rPr>
          <w:rFonts w:cs="Times New Roman"/>
          <w:color w:val="auto"/>
          <w:sz w:val="20"/>
          <w:szCs w:val="20"/>
        </w:rPr>
        <w:t>temperature</w:t>
      </w:r>
      <w:r w:rsidR="00344C8B" w:rsidRPr="00ED4BCF">
        <w:rPr>
          <w:rFonts w:cs="Times New Roman"/>
          <w:color w:val="auto"/>
          <w:sz w:val="20"/>
          <w:szCs w:val="20"/>
        </w:rPr>
        <w:t xml:space="preserve"> is held constant at </w:t>
      </w:r>
      <w:r w:rsidR="00037F43" w:rsidRPr="00ED4BCF">
        <w:rPr>
          <w:rFonts w:cs="Times New Roman"/>
          <w:color w:val="auto"/>
          <w:sz w:val="20"/>
          <w:szCs w:val="20"/>
        </w:rPr>
        <w:t>300 K</w:t>
      </w:r>
      <w:r w:rsidR="00344C8B" w:rsidRPr="00ED4BCF">
        <w:rPr>
          <w:rFonts w:cs="Times New Roman"/>
          <w:color w:val="auto"/>
          <w:sz w:val="20"/>
          <w:szCs w:val="20"/>
        </w:rPr>
        <w:t>. (</w:t>
      </w:r>
      <w:r w:rsidR="00037F43" w:rsidRPr="00ED4BCF">
        <w:rPr>
          <w:rFonts w:cs="Times New Roman"/>
          <w:color w:val="auto"/>
          <w:sz w:val="20"/>
          <w:szCs w:val="20"/>
        </w:rPr>
        <w:t>f</w:t>
      </w:r>
      <w:r w:rsidR="00344C8B" w:rsidRPr="00ED4BCF">
        <w:rPr>
          <w:rFonts w:cs="Times New Roman"/>
          <w:color w:val="auto"/>
          <w:sz w:val="20"/>
          <w:szCs w:val="20"/>
        </w:rPr>
        <w:t xml:space="preserve">) </w:t>
      </w:r>
      <w:del w:id="348" w:author="Owen Petchey" w:date="2023-07-18T12:54:00Z">
        <w:r w:rsidR="006961FD" w:rsidDel="007F3C3A">
          <w:rPr>
            <w:rFonts w:cs="Times New Roman"/>
            <w:color w:val="auto"/>
            <w:sz w:val="20"/>
            <w:szCs w:val="20"/>
          </w:rPr>
          <w:delText>D</w:delText>
        </w:r>
        <w:r w:rsidR="006961FD" w:rsidRPr="00ED4BCF" w:rsidDel="007F3C3A">
          <w:rPr>
            <w:rFonts w:cs="Times New Roman"/>
            <w:color w:val="auto"/>
            <w:sz w:val="20"/>
            <w:szCs w:val="20"/>
          </w:rPr>
          <w:delText>isplays</w:delText>
        </w:r>
        <w:r w:rsidR="00344C8B" w:rsidRPr="00ED4BCF" w:rsidDel="007F3C3A">
          <w:rPr>
            <w:rFonts w:cs="Times New Roman"/>
            <w:color w:val="auto"/>
            <w:sz w:val="20"/>
            <w:szCs w:val="20"/>
          </w:rPr>
          <w:delText xml:space="preserve"> t</w:delText>
        </w:r>
      </w:del>
      <w:ins w:id="349" w:author="Owen Petchey" w:date="2023-07-18T12:54:00Z">
        <w:r w:rsidR="007F3C3A">
          <w:rPr>
            <w:rFonts w:cs="Times New Roman"/>
            <w:color w:val="auto"/>
            <w:sz w:val="20"/>
            <w:szCs w:val="20"/>
          </w:rPr>
          <w:t>T</w:t>
        </w:r>
      </w:ins>
      <w:r w:rsidR="00344C8B" w:rsidRPr="00ED4BCF">
        <w:rPr>
          <w:rFonts w:cs="Times New Roman"/>
          <w:color w:val="auto"/>
          <w:sz w:val="20"/>
          <w:szCs w:val="20"/>
        </w:rPr>
        <w:t xml:space="preserve">he calculated partial derivative with respect to </w:t>
      </w:r>
      <w:r w:rsidR="00037F43" w:rsidRPr="00ED4BCF">
        <w:rPr>
          <w:rFonts w:cs="Times New Roman"/>
          <w:color w:val="auto"/>
          <w:sz w:val="20"/>
          <w:szCs w:val="20"/>
        </w:rPr>
        <w:t>salinity</w:t>
      </w:r>
      <w:r w:rsidR="00344C8B" w:rsidRPr="00ED4BCF">
        <w:rPr>
          <w:rFonts w:cs="Times New Roman"/>
          <w:color w:val="auto"/>
          <w:sz w:val="20"/>
          <w:szCs w:val="20"/>
        </w:rPr>
        <w:t xml:space="preserve">, when </w:t>
      </w:r>
      <w:r w:rsidR="00037F43" w:rsidRPr="00ED4BCF">
        <w:rPr>
          <w:rFonts w:cs="Times New Roman"/>
          <w:color w:val="auto"/>
          <w:sz w:val="20"/>
          <w:szCs w:val="20"/>
        </w:rPr>
        <w:t>temperature</w:t>
      </w:r>
      <w:r w:rsidR="00344C8B" w:rsidRPr="00ED4BCF">
        <w:rPr>
          <w:rFonts w:cs="Times New Roman"/>
          <w:color w:val="auto"/>
          <w:sz w:val="20"/>
          <w:szCs w:val="20"/>
        </w:rPr>
        <w:t xml:space="preserve"> is held constant at </w:t>
      </w:r>
      <w:r w:rsidR="00037F43" w:rsidRPr="00ED4BCF">
        <w:rPr>
          <w:rFonts w:cs="Times New Roman"/>
          <w:color w:val="auto"/>
          <w:sz w:val="20"/>
          <w:szCs w:val="20"/>
        </w:rPr>
        <w:t>300 K</w:t>
      </w:r>
      <w:r w:rsidR="00344C8B" w:rsidRPr="00ED4BCF">
        <w:rPr>
          <w:rFonts w:cs="Times New Roman"/>
          <w:color w:val="auto"/>
          <w:sz w:val="20"/>
          <w:szCs w:val="20"/>
        </w:rPr>
        <w:t>.</w:t>
      </w:r>
    </w:p>
    <w:p w14:paraId="3F0719B0" w14:textId="0217CC1F" w:rsidR="005E098B" w:rsidRPr="00621E67" w:rsidRDefault="005E098B" w:rsidP="00EB11FD">
      <w:pPr>
        <w:pStyle w:val="Heading2"/>
        <w:spacing w:line="276" w:lineRule="auto"/>
      </w:pPr>
      <w:r w:rsidRPr="00621E67">
        <w:t>Directional derivatives</w:t>
      </w:r>
    </w:p>
    <w:p w14:paraId="69AD2F60" w14:textId="77777777" w:rsidR="00F544AC" w:rsidRDefault="003311D2" w:rsidP="00EB11FD">
      <w:pPr>
        <w:spacing w:line="276" w:lineRule="auto"/>
        <w:rPr>
          <w:ins w:id="350" w:author="Owen Petchey" w:date="2023-07-18T12:55:00Z"/>
          <w:rFonts w:cs="Times New Roman"/>
          <w:szCs w:val="24"/>
        </w:rPr>
      </w:pPr>
      <w:r w:rsidRPr="00EB11FD">
        <w:rPr>
          <w:rFonts w:cs="Times New Roman"/>
          <w:szCs w:val="24"/>
        </w:rPr>
        <w:t xml:space="preserve">Directional derivatives are given by </w:t>
      </w:r>
      <w:ins w:id="351" w:author="Owen Petchey" w:date="2023-07-18T12:54:00Z">
        <w:r w:rsidR="00F44FA7">
          <w:rPr>
            <w:rFonts w:cs="Times New Roman"/>
            <w:szCs w:val="24"/>
          </w:rPr>
          <w:t>summing</w:t>
        </w:r>
      </w:ins>
      <w:del w:id="352" w:author="Owen Petchey" w:date="2023-07-18T12:54:00Z">
        <w:r w:rsidRPr="00EB11FD" w:rsidDel="007F3C3A">
          <w:rPr>
            <w:rFonts w:cs="Times New Roman"/>
            <w:szCs w:val="24"/>
          </w:rPr>
          <w:delText xml:space="preserve">the </w:delText>
        </w:r>
        <w:r w:rsidR="002D7948" w:rsidRPr="00EB11FD" w:rsidDel="007F3C3A">
          <w:rPr>
            <w:rFonts w:cs="Times New Roman"/>
            <w:szCs w:val="24"/>
          </w:rPr>
          <w:delText xml:space="preserve">dot product of </w:delText>
        </w:r>
      </w:del>
      <w:r w:rsidR="002D7948" w:rsidRPr="00EB11FD">
        <w:rPr>
          <w:rFonts w:cs="Times New Roman"/>
          <w:szCs w:val="24"/>
        </w:rPr>
        <w:t xml:space="preserve">the partial derivatives </w:t>
      </w:r>
      <w:ins w:id="353" w:author="Owen Petchey" w:date="2023-07-18T12:54:00Z">
        <w:r w:rsidR="00F44FA7">
          <w:rPr>
            <w:rFonts w:cs="Times New Roman"/>
            <w:szCs w:val="24"/>
          </w:rPr>
          <w:t>when they are weighted by the</w:t>
        </w:r>
      </w:ins>
      <w:del w:id="354" w:author="Owen Petchey" w:date="2023-07-18T12:54:00Z">
        <w:r w:rsidR="002D7948" w:rsidRPr="00EB11FD" w:rsidDel="00F44FA7">
          <w:rPr>
            <w:rFonts w:cs="Times New Roman"/>
            <w:szCs w:val="24"/>
          </w:rPr>
          <w:delText>in the</w:delText>
        </w:r>
      </w:del>
      <w:r w:rsidR="002D7948" w:rsidRPr="00EB11FD">
        <w:rPr>
          <w:rFonts w:cs="Times New Roman"/>
          <w:szCs w:val="24"/>
        </w:rPr>
        <w:t xml:space="preserve"> direction</w:t>
      </w:r>
      <w:del w:id="355" w:author="Owen Petchey" w:date="2023-07-18T12:55:00Z">
        <w:r w:rsidR="002D7948" w:rsidRPr="00EB11FD" w:rsidDel="00F44FA7">
          <w:rPr>
            <w:rFonts w:cs="Times New Roman"/>
            <w:szCs w:val="24"/>
          </w:rPr>
          <w:delText xml:space="preserve"> of the unit vector</w:delText>
        </w:r>
      </w:del>
      <w:r w:rsidR="002D7948" w:rsidRPr="00EB11FD">
        <w:rPr>
          <w:rFonts w:cs="Times New Roman"/>
          <w:szCs w:val="24"/>
        </w:rPr>
        <w:t xml:space="preserve">. </w:t>
      </w:r>
      <w:r w:rsidR="00557D68" w:rsidRPr="00EB11FD">
        <w:rPr>
          <w:rFonts w:cs="Times New Roman"/>
          <w:szCs w:val="24"/>
        </w:rPr>
        <w:t xml:space="preserve">Intuitively, </w:t>
      </w:r>
      <w:r w:rsidR="009E065E" w:rsidRPr="00EB11FD">
        <w:rPr>
          <w:rFonts w:cs="Times New Roman"/>
          <w:szCs w:val="24"/>
        </w:rPr>
        <w:t xml:space="preserve">a directional derivative describes the rate of change of a function </w:t>
      </w:r>
      <w:r w:rsidR="00482A91" w:rsidRPr="00EB11FD">
        <w:rPr>
          <w:rFonts w:cs="Times New Roman"/>
          <w:szCs w:val="24"/>
        </w:rPr>
        <w:t xml:space="preserve">at a particular point </w:t>
      </w:r>
      <w:r w:rsidR="00E60ECD" w:rsidRPr="00EB11FD">
        <w:rPr>
          <w:rFonts w:cs="Times New Roman"/>
          <w:szCs w:val="24"/>
        </w:rPr>
        <w:t>in a defined direction</w:t>
      </w:r>
      <w:r w:rsidR="00A91E8F">
        <w:rPr>
          <w:rFonts w:cs="Times New Roman"/>
          <w:szCs w:val="24"/>
        </w:rPr>
        <w:t xml:space="preserve"> </w:t>
      </w:r>
      <w:r w:rsidR="00A15D2B">
        <w:rPr>
          <w:rFonts w:cs="Times New Roman"/>
          <w:szCs w:val="24"/>
        </w:rPr>
        <w:t>(</w:t>
      </w:r>
      <w:r w:rsidR="00A91E8F">
        <w:rPr>
          <w:rFonts w:cs="Times New Roman"/>
          <w:szCs w:val="24"/>
        </w:rPr>
        <w:t xml:space="preserve">i.e. </w:t>
      </w:r>
      <w:r w:rsidR="007902C5">
        <w:rPr>
          <w:rFonts w:cs="Times New Roman"/>
          <w:szCs w:val="24"/>
        </w:rPr>
        <w:t xml:space="preserve">change in the </w:t>
      </w:r>
      <w:r w:rsidR="00A91E8F">
        <w:rPr>
          <w:rFonts w:cs="Times New Roman"/>
          <w:szCs w:val="24"/>
        </w:rPr>
        <w:t>gro</w:t>
      </w:r>
      <w:r w:rsidR="00D25BD8">
        <w:rPr>
          <w:rFonts w:cs="Times New Roman"/>
          <w:szCs w:val="24"/>
        </w:rPr>
        <w:t xml:space="preserve">wth rate of a species </w:t>
      </w:r>
      <w:r w:rsidR="007902C5">
        <w:rPr>
          <w:rFonts w:cs="Times New Roman"/>
          <w:szCs w:val="24"/>
        </w:rPr>
        <w:t>as</w:t>
      </w:r>
      <w:r w:rsidR="00D25BD8">
        <w:rPr>
          <w:rFonts w:cs="Times New Roman"/>
          <w:szCs w:val="24"/>
        </w:rPr>
        <w:t xml:space="preserve"> multiple environmental variables change</w:t>
      </w:r>
      <w:r w:rsidR="00A15D2B">
        <w:rPr>
          <w:rFonts w:cs="Times New Roman"/>
          <w:szCs w:val="24"/>
        </w:rPr>
        <w:t>)</w:t>
      </w:r>
      <w:r w:rsidR="00E60ECD" w:rsidRPr="00EB11FD">
        <w:rPr>
          <w:rFonts w:cs="Times New Roman"/>
          <w:szCs w:val="24"/>
        </w:rPr>
        <w:t xml:space="preserve">. </w:t>
      </w:r>
      <w:r w:rsidR="00230879" w:rsidRPr="00EB11FD">
        <w:rPr>
          <w:rFonts w:cs="Times New Roman"/>
          <w:szCs w:val="24"/>
        </w:rPr>
        <w:t>Calculating</w:t>
      </w:r>
      <w:r w:rsidR="00E60ECD" w:rsidRPr="00EB11FD">
        <w:rPr>
          <w:rFonts w:cs="Times New Roman"/>
          <w:szCs w:val="24"/>
        </w:rPr>
        <w:t xml:space="preserve"> a directional derivative, there</w:t>
      </w:r>
      <w:r w:rsidR="00230879" w:rsidRPr="00EB11FD">
        <w:rPr>
          <w:rFonts w:cs="Times New Roman"/>
          <w:szCs w:val="24"/>
        </w:rPr>
        <w:t>fore,</w:t>
      </w:r>
      <w:r w:rsidR="00DF632D" w:rsidRPr="00EB11FD">
        <w:rPr>
          <w:rFonts w:cs="Times New Roman"/>
          <w:szCs w:val="24"/>
        </w:rPr>
        <w:t xml:space="preserve"> requires knowing the </w:t>
      </w:r>
      <w:r w:rsidR="00230879" w:rsidRPr="00EB11FD">
        <w:rPr>
          <w:rFonts w:cs="Times New Roman"/>
          <w:szCs w:val="24"/>
        </w:rPr>
        <w:t>direction</w:t>
      </w:r>
      <w:ins w:id="356" w:author="Owen Petchey" w:date="2023-07-18T12:55:00Z">
        <w:r w:rsidR="00F544AC">
          <w:rPr>
            <w:rFonts w:cs="Times New Roman"/>
            <w:szCs w:val="24"/>
          </w:rPr>
          <w:t>, and this is encoded in a</w:t>
        </w:r>
      </w:ins>
      <w:del w:id="357" w:author="Owen Petchey" w:date="2023-07-18T12:55:00Z">
        <w:r w:rsidR="00230879" w:rsidRPr="00EB11FD" w:rsidDel="00F544AC">
          <w:rPr>
            <w:rFonts w:cs="Times New Roman"/>
            <w:szCs w:val="24"/>
          </w:rPr>
          <w:delText xml:space="preserve"> of the</w:delText>
        </w:r>
      </w:del>
      <w:r w:rsidR="00230879" w:rsidRPr="00EB11FD">
        <w:rPr>
          <w:rFonts w:cs="Times New Roman"/>
          <w:szCs w:val="24"/>
        </w:rPr>
        <w:t xml:space="preserve"> </w:t>
      </w:r>
      <w:r w:rsidR="001A1C82" w:rsidRPr="00EB11FD">
        <w:rPr>
          <w:rFonts w:cs="Times New Roman"/>
          <w:szCs w:val="24"/>
        </w:rPr>
        <w:t>unit vector</w:t>
      </w:r>
      <w:r w:rsidR="00314573" w:rsidRPr="00EB11FD">
        <w:rPr>
          <w:rFonts w:cs="Times New Roman"/>
          <w:szCs w:val="24"/>
        </w:rPr>
        <w:t xml:space="preserve"> (i.e. </w:t>
      </w:r>
      <w:r w:rsidR="00C02F26" w:rsidRPr="00EB11FD">
        <w:rPr>
          <w:rFonts w:cs="Times New Roman"/>
          <w:szCs w:val="24"/>
        </w:rPr>
        <w:t xml:space="preserve">the direction in </w:t>
      </w:r>
      <w:r w:rsidR="00B319BC" w:rsidRPr="00EB11FD">
        <w:rPr>
          <w:rFonts w:cs="Times New Roman"/>
          <w:szCs w:val="24"/>
        </w:rPr>
        <w:t>which the directional derivative is been calculate</w:t>
      </w:r>
      <w:r w:rsidR="00E016B6" w:rsidRPr="00EB11FD">
        <w:rPr>
          <w:rFonts w:cs="Times New Roman"/>
          <w:szCs w:val="24"/>
        </w:rPr>
        <w:t>d</w:t>
      </w:r>
      <w:r w:rsidR="00314573" w:rsidRPr="00EB11FD">
        <w:rPr>
          <w:rFonts w:cs="Times New Roman"/>
          <w:szCs w:val="24"/>
        </w:rPr>
        <w:t>)</w:t>
      </w:r>
      <w:r w:rsidR="00185FCF" w:rsidRPr="00EB11FD">
        <w:rPr>
          <w:rFonts w:cs="Times New Roman"/>
          <w:szCs w:val="24"/>
        </w:rPr>
        <w:t xml:space="preserve">. </w:t>
      </w:r>
      <w:r w:rsidR="004F043A" w:rsidRPr="00EB11FD">
        <w:rPr>
          <w:rFonts w:cs="Times New Roman"/>
          <w:szCs w:val="24"/>
        </w:rPr>
        <w:t xml:space="preserve">The direction in which the </w:t>
      </w:r>
      <w:r w:rsidR="0010758B" w:rsidRPr="00EB11FD">
        <w:rPr>
          <w:rFonts w:cs="Times New Roman"/>
          <w:szCs w:val="24"/>
        </w:rPr>
        <w:t xml:space="preserve">directional derivative </w:t>
      </w:r>
      <w:r w:rsidR="0010758B" w:rsidRPr="00EB11FD">
        <w:rPr>
          <w:rFonts w:cs="Times New Roman"/>
          <w:szCs w:val="24"/>
        </w:rPr>
        <w:lastRenderedPageBreak/>
        <w:t xml:space="preserve">is calculated can be arbitrary, but </w:t>
      </w:r>
      <w:r w:rsidR="00243A1D" w:rsidRPr="00EB11FD">
        <w:rPr>
          <w:rFonts w:cs="Times New Roman"/>
          <w:szCs w:val="24"/>
        </w:rPr>
        <w:t>in an ecological context, the direction will be dictated</w:t>
      </w:r>
      <w:r w:rsidR="0027159E" w:rsidRPr="00EB11FD">
        <w:rPr>
          <w:rFonts w:cs="Times New Roman"/>
          <w:szCs w:val="24"/>
        </w:rPr>
        <w:t>,</w:t>
      </w:r>
      <w:r w:rsidR="00243A1D" w:rsidRPr="00EB11FD">
        <w:rPr>
          <w:rFonts w:cs="Times New Roman"/>
          <w:szCs w:val="24"/>
        </w:rPr>
        <w:t xml:space="preserve"> in most cases</w:t>
      </w:r>
      <w:r w:rsidR="0027159E" w:rsidRPr="00EB11FD">
        <w:rPr>
          <w:rFonts w:cs="Times New Roman"/>
          <w:szCs w:val="24"/>
        </w:rPr>
        <w:t>,</w:t>
      </w:r>
      <w:r w:rsidR="00243A1D" w:rsidRPr="00EB11FD">
        <w:rPr>
          <w:rFonts w:cs="Times New Roman"/>
          <w:szCs w:val="24"/>
        </w:rPr>
        <w:t xml:space="preserve"> by the</w:t>
      </w:r>
      <w:r w:rsidR="007619CF" w:rsidRPr="00EB11FD">
        <w:rPr>
          <w:rFonts w:cs="Times New Roman"/>
          <w:szCs w:val="24"/>
        </w:rPr>
        <w:t xml:space="preserve"> trajectory of</w:t>
      </w:r>
      <w:r w:rsidR="00243A1D" w:rsidRPr="00EB11FD">
        <w:rPr>
          <w:rFonts w:cs="Times New Roman"/>
          <w:szCs w:val="24"/>
        </w:rPr>
        <w:t xml:space="preserve"> change</w:t>
      </w:r>
      <w:r w:rsidR="00C20A41" w:rsidRPr="00EB11FD">
        <w:rPr>
          <w:rFonts w:cs="Times New Roman"/>
          <w:szCs w:val="24"/>
        </w:rPr>
        <w:t xml:space="preserve"> in the environment</w:t>
      </w:r>
      <w:r w:rsidR="007619CF" w:rsidRPr="00EB11FD">
        <w:rPr>
          <w:rFonts w:cs="Times New Roman"/>
          <w:szCs w:val="24"/>
        </w:rPr>
        <w:t>al conditions</w:t>
      </w:r>
      <w:r w:rsidR="00C20A41" w:rsidRPr="00EB11FD">
        <w:rPr>
          <w:rFonts w:cs="Times New Roman"/>
          <w:szCs w:val="24"/>
        </w:rPr>
        <w:t xml:space="preserve"> over time.</w:t>
      </w:r>
    </w:p>
    <w:p w14:paraId="10FACAEF" w14:textId="3E49E13E" w:rsidR="004042E9" w:rsidRPr="00EB11FD" w:rsidRDefault="00243A1D">
      <w:pPr>
        <w:spacing w:line="276" w:lineRule="auto"/>
        <w:ind w:firstLine="708"/>
        <w:rPr>
          <w:rFonts w:cs="Times New Roman"/>
          <w:szCs w:val="24"/>
        </w:rPr>
        <w:pPrChange w:id="358" w:author="Owen Petchey" w:date="2023-07-18T12:55:00Z">
          <w:pPr>
            <w:spacing w:line="276" w:lineRule="auto"/>
          </w:pPr>
        </w:pPrChange>
      </w:pPr>
      <w:del w:id="359" w:author="Owen Petchey" w:date="2023-07-18T12:55:00Z">
        <w:r w:rsidRPr="00EB11FD" w:rsidDel="00F544AC">
          <w:rPr>
            <w:rFonts w:cs="Times New Roman"/>
            <w:szCs w:val="24"/>
          </w:rPr>
          <w:delText xml:space="preserve"> </w:delText>
        </w:r>
      </w:del>
      <w:r w:rsidR="00185FCF" w:rsidRPr="00EB11FD">
        <w:rPr>
          <w:rFonts w:cs="Times New Roman"/>
          <w:szCs w:val="24"/>
        </w:rPr>
        <w:t>T</w:t>
      </w:r>
      <w:r w:rsidR="001A1C82" w:rsidRPr="00EB11FD">
        <w:rPr>
          <w:rFonts w:cs="Times New Roman"/>
          <w:szCs w:val="24"/>
        </w:rPr>
        <w:t xml:space="preserve">ranslating this into our example, to calculate the slope </w:t>
      </w:r>
      <w:r w:rsidR="00A842F3" w:rsidRPr="00EB11FD">
        <w:rPr>
          <w:rFonts w:cs="Times New Roman"/>
          <w:szCs w:val="24"/>
        </w:rPr>
        <w:t xml:space="preserve">(directional derivative) </w:t>
      </w:r>
      <w:r w:rsidR="001A1C82" w:rsidRPr="00EB11FD">
        <w:rPr>
          <w:rFonts w:cs="Times New Roman"/>
          <w:szCs w:val="24"/>
        </w:rPr>
        <w:t xml:space="preserve">of </w:t>
      </w:r>
      <w:r w:rsidR="00A842F3" w:rsidRPr="00EB11FD">
        <w:rPr>
          <w:rFonts w:cs="Times New Roman"/>
          <w:szCs w:val="24"/>
        </w:rPr>
        <w:t xml:space="preserve">a point on </w:t>
      </w:r>
      <w:r w:rsidR="001A1C82" w:rsidRPr="00EB11FD">
        <w:rPr>
          <w:rFonts w:cs="Times New Roman"/>
          <w:szCs w:val="24"/>
        </w:rPr>
        <w:t xml:space="preserve">the response surface </w:t>
      </w:r>
      <w:r w:rsidR="00B319BC" w:rsidRPr="00EB11FD">
        <w:rPr>
          <w:rFonts w:cs="Times New Roman"/>
          <w:szCs w:val="24"/>
        </w:rPr>
        <w:t xml:space="preserve">(a </w:t>
      </w:r>
      <w:r w:rsidR="00CE706D" w:rsidRPr="00EB11FD">
        <w:rPr>
          <w:rFonts w:cs="Times New Roman"/>
          <w:szCs w:val="24"/>
        </w:rPr>
        <w:t>species</w:t>
      </w:r>
      <w:r w:rsidR="00B319BC" w:rsidRPr="00EB11FD">
        <w:rPr>
          <w:rFonts w:cs="Times New Roman"/>
          <w:szCs w:val="24"/>
        </w:rPr>
        <w:t xml:space="preserve">’ </w:t>
      </w:r>
      <w:r w:rsidR="00A842F3" w:rsidRPr="00EB11FD">
        <w:rPr>
          <w:rFonts w:cs="Times New Roman"/>
          <w:szCs w:val="24"/>
        </w:rPr>
        <w:t>response to changes in temperature and salinity</w:t>
      </w:r>
      <w:r w:rsidR="00B319BC" w:rsidRPr="00EB11FD">
        <w:rPr>
          <w:rFonts w:cs="Times New Roman"/>
          <w:szCs w:val="24"/>
        </w:rPr>
        <w:t>)</w:t>
      </w:r>
      <w:r w:rsidR="00A842F3" w:rsidRPr="00EB11FD">
        <w:rPr>
          <w:rFonts w:cs="Times New Roman"/>
          <w:szCs w:val="24"/>
        </w:rPr>
        <w:t xml:space="preserve">, we need to know the </w:t>
      </w:r>
      <w:r w:rsidR="00E016B6" w:rsidRPr="00EB11FD">
        <w:rPr>
          <w:rFonts w:cs="Times New Roman"/>
          <w:szCs w:val="24"/>
        </w:rPr>
        <w:t>location on the surface (</w:t>
      </w:r>
      <w:r w:rsidR="006D4C30" w:rsidRPr="00EB11FD">
        <w:rPr>
          <w:rFonts w:cs="Times New Roman"/>
          <w:szCs w:val="24"/>
        </w:rPr>
        <w:t xml:space="preserve">environmental location) and the </w:t>
      </w:r>
      <w:r w:rsidR="00A842F3" w:rsidRPr="00EB11FD">
        <w:rPr>
          <w:rFonts w:cs="Times New Roman"/>
          <w:szCs w:val="24"/>
        </w:rPr>
        <w:t xml:space="preserve">direction of </w:t>
      </w:r>
      <w:r w:rsidR="007D7DFC" w:rsidRPr="00EB11FD">
        <w:rPr>
          <w:rFonts w:cs="Times New Roman"/>
          <w:szCs w:val="24"/>
        </w:rPr>
        <w:t>change in the</w:t>
      </w:r>
      <w:r w:rsidR="00A842F3" w:rsidRPr="00EB11FD">
        <w:rPr>
          <w:rFonts w:cs="Times New Roman"/>
          <w:szCs w:val="24"/>
        </w:rPr>
        <w:t xml:space="preserve"> environment</w:t>
      </w:r>
      <w:r w:rsidR="00AF1B2B" w:rsidRPr="00EB11FD">
        <w:rPr>
          <w:rFonts w:cs="Times New Roman"/>
          <w:szCs w:val="24"/>
        </w:rPr>
        <w:t xml:space="preserve"> (</w:t>
      </w:r>
      <w:r w:rsidR="009C504A" w:rsidRPr="00EB11FD">
        <w:rPr>
          <w:rFonts w:cs="Times New Roman"/>
          <w:szCs w:val="24"/>
        </w:rPr>
        <w:t>how the environmental drivers change over time</w:t>
      </w:r>
      <w:r w:rsidR="00AF1B2B" w:rsidRPr="00EB11FD">
        <w:rPr>
          <w:rFonts w:cs="Times New Roman"/>
          <w:szCs w:val="24"/>
        </w:rPr>
        <w:t>)</w:t>
      </w:r>
      <w:r w:rsidR="00A842F3" w:rsidRPr="00EB11FD">
        <w:rPr>
          <w:rFonts w:cs="Times New Roman"/>
          <w:szCs w:val="24"/>
        </w:rPr>
        <w:t xml:space="preserve">. </w:t>
      </w:r>
      <w:r w:rsidR="00F51CF1" w:rsidRPr="00EB11FD">
        <w:rPr>
          <w:rFonts w:cs="Times New Roman"/>
          <w:szCs w:val="24"/>
        </w:rPr>
        <w:t xml:space="preserve">The direction of change </w:t>
      </w:r>
      <w:r w:rsidR="00EA78E4" w:rsidRPr="00EB11FD">
        <w:rPr>
          <w:rFonts w:cs="Times New Roman"/>
          <w:szCs w:val="24"/>
        </w:rPr>
        <w:t>in the environment can be derived from time-series, where one could track how multiple environmental variables change over time</w:t>
      </w:r>
      <w:r w:rsidR="00C3336A" w:rsidRPr="00EB11FD">
        <w:rPr>
          <w:rFonts w:cs="Times New Roman"/>
          <w:szCs w:val="24"/>
        </w:rPr>
        <w:t xml:space="preserve">, or from predictions about how the environment will change in the future. </w:t>
      </w:r>
      <w:r w:rsidR="00D96B2A" w:rsidRPr="00EB11FD">
        <w:rPr>
          <w:rFonts w:cs="Times New Roman"/>
          <w:szCs w:val="24"/>
        </w:rPr>
        <w:t xml:space="preserve">Yet, there may be several cases when the direction of environmental change is </w:t>
      </w:r>
      <w:del w:id="360" w:author="Owen Petchey" w:date="2023-07-18T12:56:00Z">
        <w:r w:rsidR="00D96B2A" w:rsidRPr="00EB11FD" w:rsidDel="00613364">
          <w:rPr>
            <w:rFonts w:cs="Times New Roman"/>
            <w:szCs w:val="24"/>
          </w:rPr>
          <w:delText xml:space="preserve">not </w:delText>
        </w:r>
      </w:del>
      <w:ins w:id="361" w:author="Owen Petchey" w:date="2023-07-18T12:56:00Z">
        <w:r w:rsidR="00613364">
          <w:rPr>
            <w:rFonts w:cs="Times New Roman"/>
            <w:szCs w:val="24"/>
          </w:rPr>
          <w:t>un</w:t>
        </w:r>
      </w:ins>
      <w:r w:rsidR="00D96B2A" w:rsidRPr="00EB11FD">
        <w:rPr>
          <w:rFonts w:cs="Times New Roman"/>
          <w:szCs w:val="24"/>
        </w:rPr>
        <w:t xml:space="preserve">known, but one may be nonetheless interested in calculating response diversity. We are now going to </w:t>
      </w:r>
      <w:r w:rsidR="006E162B" w:rsidRPr="00EB11FD">
        <w:rPr>
          <w:rFonts w:cs="Times New Roman"/>
          <w:szCs w:val="24"/>
        </w:rPr>
        <w:t>analy</w:t>
      </w:r>
      <w:r w:rsidR="007E2FD6" w:rsidRPr="00EB11FD">
        <w:rPr>
          <w:rFonts w:cs="Times New Roman"/>
          <w:szCs w:val="24"/>
        </w:rPr>
        <w:t>s</w:t>
      </w:r>
      <w:r w:rsidR="006E162B" w:rsidRPr="00EB11FD">
        <w:rPr>
          <w:rFonts w:cs="Times New Roman"/>
          <w:szCs w:val="24"/>
        </w:rPr>
        <w:t xml:space="preserve">e these two cases separately. </w:t>
      </w:r>
    </w:p>
    <w:p w14:paraId="77676A7B" w14:textId="350F56F2" w:rsidR="00011F54" w:rsidRPr="00621E67" w:rsidRDefault="00011F54" w:rsidP="00EB11FD">
      <w:pPr>
        <w:pStyle w:val="Heading2"/>
        <w:spacing w:line="276" w:lineRule="auto"/>
      </w:pPr>
      <w:r w:rsidRPr="00621E67">
        <w:t xml:space="preserve">Known direction of environmental change </w:t>
      </w:r>
    </w:p>
    <w:p w14:paraId="6ABE1975" w14:textId="2A6F73F0" w:rsidR="00011F54" w:rsidRDefault="00011F54" w:rsidP="00EB11FD">
      <w:pPr>
        <w:spacing w:line="276" w:lineRule="auto"/>
        <w:rPr>
          <w:rFonts w:cs="Times New Roman"/>
          <w:szCs w:val="24"/>
        </w:rPr>
      </w:pPr>
      <w:r w:rsidRPr="00EB11FD">
        <w:rPr>
          <w:rFonts w:cs="Times New Roman"/>
          <w:szCs w:val="24"/>
        </w:rPr>
        <w:t>If the direction of the en</w:t>
      </w:r>
      <w:r w:rsidR="00034A7A" w:rsidRPr="00EB11FD">
        <w:rPr>
          <w:rFonts w:cs="Times New Roman"/>
          <w:szCs w:val="24"/>
        </w:rPr>
        <w:t>vironmental change is known</w:t>
      </w:r>
      <w:ins w:id="362" w:author="Owen Petchey" w:date="2023-07-18T13:04:00Z">
        <w:r w:rsidR="0016191F">
          <w:rPr>
            <w:rFonts w:cs="Times New Roman"/>
            <w:szCs w:val="24"/>
          </w:rPr>
          <w:t xml:space="preserve"> then calculating</w:t>
        </w:r>
      </w:ins>
      <w:del w:id="363" w:author="Owen Petchey" w:date="2023-07-18T13:04:00Z">
        <w:r w:rsidR="00034A7A" w:rsidRPr="00EB11FD" w:rsidDel="009917AB">
          <w:rPr>
            <w:rFonts w:cs="Times New Roman"/>
            <w:szCs w:val="24"/>
          </w:rPr>
          <w:delText>, calculating the partial derivatives</w:delText>
        </w:r>
        <w:r w:rsidR="002278C4" w:rsidRPr="00EB11FD" w:rsidDel="009917AB">
          <w:rPr>
            <w:rFonts w:cs="Times New Roman"/>
            <w:szCs w:val="24"/>
          </w:rPr>
          <w:delText xml:space="preserve">, and relative </w:delText>
        </w:r>
      </w:del>
      <w:r w:rsidR="002278C4" w:rsidRPr="00EB11FD">
        <w:rPr>
          <w:rFonts w:cs="Times New Roman"/>
          <w:szCs w:val="24"/>
        </w:rPr>
        <w:t>directional derivatives is straightforward</w:t>
      </w:r>
      <w:ins w:id="364" w:author="Owen Petchey" w:date="2023-07-18T13:04:00Z">
        <w:r w:rsidR="0016191F">
          <w:rPr>
            <w:rFonts w:cs="Times New Roman"/>
            <w:szCs w:val="24"/>
          </w:rPr>
          <w:t xml:space="preserve"> and proceeds exactly as </w:t>
        </w:r>
      </w:ins>
      <w:ins w:id="365" w:author="Owen Petchey" w:date="2023-07-18T13:05:00Z">
        <w:r w:rsidR="0016191F">
          <w:rPr>
            <w:rFonts w:cs="Times New Roman"/>
            <w:szCs w:val="24"/>
          </w:rPr>
          <w:t>described above</w:t>
        </w:r>
        <w:r w:rsidR="0083225B">
          <w:rPr>
            <w:rFonts w:cs="Times New Roman"/>
            <w:szCs w:val="24"/>
          </w:rPr>
          <w:t xml:space="preserve">. </w:t>
        </w:r>
      </w:ins>
      <w:del w:id="366" w:author="Owen Petchey" w:date="2023-07-18T13:05:00Z">
        <w:r w:rsidR="005102BB" w:rsidRPr="00EB11FD" w:rsidDel="0016191F">
          <w:rPr>
            <w:rFonts w:cs="Times New Roman"/>
            <w:szCs w:val="24"/>
          </w:rPr>
          <w:delText xml:space="preserve">: one only needs to calculate the </w:delText>
        </w:r>
        <w:r w:rsidR="00A06A22" w:rsidRPr="00EB11FD" w:rsidDel="0016191F">
          <w:rPr>
            <w:rFonts w:cs="Times New Roman"/>
            <w:szCs w:val="24"/>
          </w:rPr>
          <w:delText>partial derivatives with respect to each of the enviro</w:delText>
        </w:r>
        <w:r w:rsidR="00DF6528" w:rsidRPr="00EB11FD" w:rsidDel="0016191F">
          <w:rPr>
            <w:rFonts w:cs="Times New Roman"/>
            <w:szCs w:val="24"/>
          </w:rPr>
          <w:delText>nmental variables and then calculate the directional derivative</w:delText>
        </w:r>
        <w:r w:rsidR="009C504A" w:rsidRPr="00EB11FD" w:rsidDel="0016191F">
          <w:rPr>
            <w:rFonts w:cs="Times New Roman"/>
            <w:szCs w:val="24"/>
          </w:rPr>
          <w:delText>.</w:delText>
        </w:r>
        <w:r w:rsidR="00852ECE" w:rsidRPr="00EB11FD" w:rsidDel="0016191F">
          <w:rPr>
            <w:rFonts w:cs="Times New Roman"/>
            <w:szCs w:val="24"/>
          </w:rPr>
          <w:delText xml:space="preserve"> In this case the</w:delText>
        </w:r>
        <w:r w:rsidR="005F4E81" w:rsidRPr="00EB11FD" w:rsidDel="0016191F">
          <w:rPr>
            <w:rFonts w:cs="Times New Roman"/>
            <w:szCs w:val="24"/>
          </w:rPr>
          <w:delText xml:space="preserve"> direction of the unit vector is given by </w:delText>
        </w:r>
        <w:r w:rsidR="004225EE" w:rsidRPr="00EB11FD" w:rsidDel="0016191F">
          <w:rPr>
            <w:rFonts w:cs="Times New Roman"/>
            <w:szCs w:val="24"/>
          </w:rPr>
          <w:delText xml:space="preserve">the displacement in the </w:delText>
        </w:r>
        <w:r w:rsidR="004225EE" w:rsidRPr="00EB11FD" w:rsidDel="0016191F">
          <w:rPr>
            <w:rFonts w:cs="Times New Roman"/>
            <w:i/>
            <w:iCs/>
            <w:szCs w:val="24"/>
          </w:rPr>
          <w:delText>n</w:delText>
        </w:r>
        <w:r w:rsidR="004225EE" w:rsidRPr="00EB11FD" w:rsidDel="0016191F">
          <w:rPr>
            <w:rFonts w:cs="Times New Roman"/>
            <w:szCs w:val="24"/>
          </w:rPr>
          <w:delText xml:space="preserve"> dimensional space from </w:delText>
        </w:r>
        <w:r w:rsidR="008B6A73" w:rsidRPr="00EB11FD" w:rsidDel="0016191F">
          <w:rPr>
            <w:rFonts w:cs="Times New Roman"/>
            <w:szCs w:val="24"/>
          </w:rPr>
          <w:delText>one time point to the next one (Fig. 3).</w:delText>
        </w:r>
        <w:r w:rsidR="000A7608" w:rsidDel="0016191F">
          <w:rPr>
            <w:rFonts w:cs="Times New Roman"/>
            <w:szCs w:val="24"/>
          </w:rPr>
          <w:delText xml:space="preserve"> </w:delText>
        </w:r>
      </w:del>
      <w:ins w:id="367" w:author="Owen Petchey" w:date="2023-07-18T13:05:00Z">
        <w:r w:rsidR="0083225B">
          <w:rPr>
            <w:rFonts w:cs="Times New Roman"/>
            <w:szCs w:val="24"/>
          </w:rPr>
          <w:t>For example, i</w:t>
        </w:r>
      </w:ins>
      <w:del w:id="368" w:author="Owen Petchey" w:date="2023-07-18T13:05:00Z">
        <w:r w:rsidR="00306796" w:rsidDel="0083225B">
          <w:rPr>
            <w:rFonts w:cs="Times New Roman"/>
            <w:szCs w:val="24"/>
          </w:rPr>
          <w:delText>I</w:delText>
        </w:r>
      </w:del>
      <w:r w:rsidR="00306796">
        <w:rPr>
          <w:rFonts w:cs="Times New Roman"/>
          <w:szCs w:val="24"/>
        </w:rPr>
        <w:t xml:space="preserve">n Fig. 3, we can see that </w:t>
      </w:r>
      <w:r w:rsidR="00457E59">
        <w:rPr>
          <w:rFonts w:cs="Times New Roman"/>
          <w:szCs w:val="24"/>
        </w:rPr>
        <w:t xml:space="preserve">temperature increases as we move from time </w:t>
      </w:r>
      <w:del w:id="369" w:author="Owen Petchey" w:date="2023-07-18T13:06:00Z">
        <w:r w:rsidR="00457E59" w:rsidDel="00FF231F">
          <w:rPr>
            <w:rFonts w:cs="Times New Roman"/>
            <w:szCs w:val="24"/>
          </w:rPr>
          <w:delText xml:space="preserve">point </w:delText>
        </w:r>
      </w:del>
      <w:ins w:id="370" w:author="Owen Petchey" w:date="2023-07-18T13:06:00Z">
        <w:r w:rsidR="00FF231F">
          <w:rPr>
            <w:rFonts w:cs="Times New Roman"/>
            <w:szCs w:val="24"/>
          </w:rPr>
          <w:t>0</w:t>
        </w:r>
      </w:ins>
      <w:del w:id="371" w:author="Owen Petchey" w:date="2023-07-18T13:06:00Z">
        <w:r w:rsidR="00457E59" w:rsidRPr="00FF231F" w:rsidDel="00FF231F">
          <w:rPr>
            <w:rFonts w:cs="Times New Roman"/>
            <w:i/>
            <w:iCs/>
            <w:szCs w:val="24"/>
            <w:rPrChange w:id="372" w:author="Owen Petchey" w:date="2023-07-18T13:06:00Z">
              <w:rPr>
                <w:rFonts w:cs="Times New Roman"/>
                <w:szCs w:val="24"/>
              </w:rPr>
            </w:rPrChange>
          </w:rPr>
          <w:delText>T</w:delText>
        </w:r>
        <w:r w:rsidR="00457E59" w:rsidDel="00FF231F">
          <w:rPr>
            <w:rFonts w:cs="Times New Roman"/>
            <w:szCs w:val="24"/>
          </w:rPr>
          <w:delText>0</w:delText>
        </w:r>
      </w:del>
      <w:r w:rsidR="00457E59">
        <w:rPr>
          <w:rFonts w:cs="Times New Roman"/>
          <w:szCs w:val="24"/>
        </w:rPr>
        <w:t xml:space="preserve"> to time </w:t>
      </w:r>
      <w:del w:id="373" w:author="Owen Petchey" w:date="2023-07-18T13:06:00Z">
        <w:r w:rsidR="00457E59" w:rsidDel="00FF231F">
          <w:rPr>
            <w:rFonts w:cs="Times New Roman"/>
            <w:szCs w:val="24"/>
          </w:rPr>
          <w:delText>point T</w:delText>
        </w:r>
      </w:del>
      <w:r w:rsidR="00457E59">
        <w:rPr>
          <w:rFonts w:cs="Times New Roman"/>
          <w:szCs w:val="24"/>
        </w:rPr>
        <w:t>1</w:t>
      </w:r>
      <w:ins w:id="374" w:author="Owen Petchey" w:date="2023-07-18T13:06:00Z">
        <w:r w:rsidR="00FF231F">
          <w:rPr>
            <w:rFonts w:cs="Times New Roman"/>
            <w:szCs w:val="24"/>
          </w:rPr>
          <w:t xml:space="preserve"> (Fig. 3</w:t>
        </w:r>
      </w:ins>
      <w:ins w:id="375" w:author="Owen Petchey" w:date="2023-07-18T13:07:00Z">
        <w:r w:rsidR="00FF231F">
          <w:rPr>
            <w:rFonts w:cs="Times New Roman"/>
            <w:szCs w:val="24"/>
          </w:rPr>
          <w:t>a)</w:t>
        </w:r>
      </w:ins>
      <w:r w:rsidR="00457E59">
        <w:rPr>
          <w:rFonts w:cs="Times New Roman"/>
          <w:szCs w:val="24"/>
        </w:rPr>
        <w:t>, whereas salinity decreases in the same time interval</w:t>
      </w:r>
      <w:ins w:id="376" w:author="Owen Petchey" w:date="2023-07-18T13:07:00Z">
        <w:r w:rsidR="00FF231F">
          <w:rPr>
            <w:rFonts w:cs="Times New Roman"/>
            <w:szCs w:val="24"/>
          </w:rPr>
          <w:t xml:space="preserve"> (Fig. 3b)</w:t>
        </w:r>
      </w:ins>
      <w:r w:rsidR="00457E59">
        <w:rPr>
          <w:rFonts w:cs="Times New Roman"/>
          <w:szCs w:val="24"/>
        </w:rPr>
        <w:t xml:space="preserve">. </w:t>
      </w:r>
      <w:r w:rsidR="008E4C1D">
        <w:rPr>
          <w:rFonts w:cs="Times New Roman"/>
          <w:szCs w:val="24"/>
        </w:rPr>
        <w:t>Plotting this trajectory of environmental change on a species’ re</w:t>
      </w:r>
      <w:r w:rsidR="00B13343">
        <w:rPr>
          <w:rFonts w:cs="Times New Roman"/>
          <w:szCs w:val="24"/>
        </w:rPr>
        <w:t>s</w:t>
      </w:r>
      <w:r w:rsidR="008E4C1D">
        <w:rPr>
          <w:rFonts w:cs="Times New Roman"/>
          <w:szCs w:val="24"/>
        </w:rPr>
        <w:t>ponse surface (Fig. 3</w:t>
      </w:r>
      <w:r w:rsidR="00B13343">
        <w:rPr>
          <w:rFonts w:cs="Times New Roman"/>
          <w:szCs w:val="24"/>
        </w:rPr>
        <w:t>c)</w:t>
      </w:r>
      <w:r w:rsidR="00CD1432">
        <w:rPr>
          <w:rFonts w:cs="Times New Roman"/>
          <w:szCs w:val="24"/>
        </w:rPr>
        <w:t xml:space="preserve"> will give us a visual representation of the direction in which the directional </w:t>
      </w:r>
      <w:r w:rsidR="004E235F">
        <w:rPr>
          <w:rFonts w:cs="Times New Roman"/>
          <w:szCs w:val="24"/>
        </w:rPr>
        <w:t xml:space="preserve">derivative is calculated when we follow the direction of the environmental change. </w:t>
      </w:r>
      <w:r w:rsidR="00324338">
        <w:rPr>
          <w:rFonts w:cs="Times New Roman"/>
          <w:szCs w:val="24"/>
        </w:rPr>
        <w:t xml:space="preserve">As </w:t>
      </w:r>
      <w:r w:rsidR="001459AB">
        <w:rPr>
          <w:rFonts w:cs="Times New Roman"/>
          <w:szCs w:val="24"/>
        </w:rPr>
        <w:t>the environmental conditions change</w:t>
      </w:r>
      <w:r w:rsidR="00324338">
        <w:rPr>
          <w:rFonts w:cs="Times New Roman"/>
          <w:szCs w:val="24"/>
        </w:rPr>
        <w:t xml:space="preserve"> from T0 to T1 on the species’ response surface, </w:t>
      </w:r>
      <w:r w:rsidR="002D7929">
        <w:rPr>
          <w:rFonts w:cs="Times New Roman"/>
          <w:szCs w:val="24"/>
        </w:rPr>
        <w:t xml:space="preserve">the trajectory </w:t>
      </w:r>
      <w:del w:id="377" w:author="Owen Petchey" w:date="2023-07-18T13:08:00Z">
        <w:r w:rsidR="002D7929" w:rsidDel="00D81F43">
          <w:rPr>
            <w:rFonts w:cs="Times New Roman"/>
            <w:szCs w:val="24"/>
          </w:rPr>
          <w:delText xml:space="preserve">crosses </w:delText>
        </w:r>
      </w:del>
      <w:ins w:id="378" w:author="Owen Petchey" w:date="2023-07-18T13:08:00Z">
        <w:r w:rsidR="00D81F43">
          <w:rPr>
            <w:rFonts w:cs="Times New Roman"/>
            <w:szCs w:val="24"/>
          </w:rPr>
          <w:t xml:space="preserve">traverses </w:t>
        </w:r>
      </w:ins>
      <w:r w:rsidR="002D7929">
        <w:rPr>
          <w:rFonts w:cs="Times New Roman"/>
          <w:szCs w:val="24"/>
        </w:rPr>
        <w:t>an</w:t>
      </w:r>
      <w:r w:rsidR="004C1C29">
        <w:rPr>
          <w:rFonts w:cs="Times New Roman"/>
          <w:szCs w:val="24"/>
        </w:rPr>
        <w:t xml:space="preserve"> area of the surface where the species’ growth </w:t>
      </w:r>
      <w:r w:rsidR="002D7929">
        <w:rPr>
          <w:rFonts w:cs="Times New Roman"/>
          <w:szCs w:val="24"/>
        </w:rPr>
        <w:t>rate increases</w:t>
      </w:r>
      <w:r w:rsidR="00C1045C">
        <w:rPr>
          <w:rFonts w:cs="Times New Roman"/>
          <w:szCs w:val="24"/>
        </w:rPr>
        <w:t xml:space="preserve">. Intuitively, this should result in a positive slope </w:t>
      </w:r>
      <w:r w:rsidR="004B51FB">
        <w:rPr>
          <w:rFonts w:cs="Times New Roman"/>
          <w:szCs w:val="24"/>
        </w:rPr>
        <w:t xml:space="preserve">when </w:t>
      </w:r>
      <w:r w:rsidR="002D7929">
        <w:rPr>
          <w:rFonts w:cs="Times New Roman"/>
          <w:szCs w:val="24"/>
        </w:rPr>
        <w:t>the environment changes</w:t>
      </w:r>
      <w:r w:rsidR="004B51FB">
        <w:rPr>
          <w:rFonts w:cs="Times New Roman"/>
          <w:szCs w:val="24"/>
        </w:rPr>
        <w:t xml:space="preserve"> from </w:t>
      </w:r>
      <w:del w:id="379" w:author="Owen Petchey" w:date="2023-07-18T13:08:00Z">
        <w:r w:rsidR="004B51FB" w:rsidDel="00301980">
          <w:rPr>
            <w:rFonts w:cs="Times New Roman"/>
            <w:szCs w:val="24"/>
          </w:rPr>
          <w:delText>T</w:delText>
        </w:r>
      </w:del>
      <w:r w:rsidR="004B51FB">
        <w:rPr>
          <w:rFonts w:cs="Times New Roman"/>
          <w:szCs w:val="24"/>
        </w:rPr>
        <w:t xml:space="preserve">0 to </w:t>
      </w:r>
      <w:del w:id="380" w:author="Owen Petchey" w:date="2023-07-18T13:08:00Z">
        <w:r w:rsidR="004B51FB" w:rsidDel="00301980">
          <w:rPr>
            <w:rFonts w:cs="Times New Roman"/>
            <w:szCs w:val="24"/>
          </w:rPr>
          <w:delText>T</w:delText>
        </w:r>
      </w:del>
      <w:r w:rsidR="004B51FB">
        <w:rPr>
          <w:rFonts w:cs="Times New Roman"/>
          <w:szCs w:val="24"/>
        </w:rPr>
        <w:t>1</w:t>
      </w:r>
      <w:r w:rsidR="002D7929">
        <w:rPr>
          <w:rFonts w:cs="Times New Roman"/>
          <w:szCs w:val="24"/>
        </w:rPr>
        <w:t xml:space="preserve">. </w:t>
      </w:r>
      <w:r w:rsidR="000C50A9">
        <w:rPr>
          <w:rFonts w:cs="Times New Roman"/>
          <w:szCs w:val="24"/>
        </w:rPr>
        <w:t xml:space="preserve">Calculating the directional derivative </w:t>
      </w:r>
      <w:del w:id="381" w:author="Owen Petchey" w:date="2023-07-18T13:08:00Z">
        <w:r w:rsidR="000C50A9" w:rsidDel="00301980">
          <w:rPr>
            <w:rFonts w:cs="Times New Roman"/>
            <w:szCs w:val="24"/>
          </w:rPr>
          <w:delText>following the direction dictated by the change in environmental conditions from T0 to T1</w:delText>
        </w:r>
        <w:r w:rsidR="00CC6D60" w:rsidDel="00301980">
          <w:rPr>
            <w:rFonts w:cs="Times New Roman"/>
            <w:szCs w:val="24"/>
          </w:rPr>
          <w:delText xml:space="preserve">, </w:delText>
        </w:r>
      </w:del>
      <w:r w:rsidR="00CC6D60">
        <w:rPr>
          <w:rFonts w:cs="Times New Roman"/>
          <w:szCs w:val="24"/>
        </w:rPr>
        <w:t xml:space="preserve">indeed results in a positive value of the directional derivative (Fig. 3d). </w:t>
      </w:r>
    </w:p>
    <w:p w14:paraId="06B2064D" w14:textId="77777777" w:rsidR="00F13F31" w:rsidRDefault="00CE04D7" w:rsidP="00F13F31">
      <w:pPr>
        <w:keepNext/>
        <w:spacing w:line="276" w:lineRule="auto"/>
        <w:jc w:val="center"/>
      </w:pPr>
      <w:commentRangeStart w:id="382"/>
      <w:r w:rsidRPr="00EB11FD">
        <w:rPr>
          <w:noProof/>
          <w:szCs w:val="24"/>
        </w:rPr>
        <w:lastRenderedPageBreak/>
        <w:drawing>
          <wp:inline distT="0" distB="0" distL="0" distR="0" wp14:anchorId="18D31C84" wp14:editId="53E3234B">
            <wp:extent cx="4487221" cy="3365664"/>
            <wp:effectExtent l="0" t="0" r="0" b="0"/>
            <wp:docPr id="1303122258" name="Picture 13" descr="A picture containing text, diagram,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122258" name="Picture 13" descr="A picture containing text, diagram, screenshot, line&#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492710" cy="3369781"/>
                    </a:xfrm>
                    <a:prstGeom prst="rect">
                      <a:avLst/>
                    </a:prstGeom>
                  </pic:spPr>
                </pic:pic>
              </a:graphicData>
            </a:graphic>
          </wp:inline>
        </w:drawing>
      </w:r>
      <w:commentRangeEnd w:id="382"/>
      <w:r w:rsidR="000D3FC8">
        <w:rPr>
          <w:rStyle w:val="CommentReference"/>
        </w:rPr>
        <w:commentReference w:id="382"/>
      </w:r>
    </w:p>
    <w:p w14:paraId="6343BC4E" w14:textId="3E51E343" w:rsidR="00EE7EDB" w:rsidRDefault="00F13F31" w:rsidP="00F13F31">
      <w:pPr>
        <w:pStyle w:val="Caption"/>
        <w:jc w:val="center"/>
        <w:rPr>
          <w:rFonts w:cs="Times New Roman"/>
          <w:color w:val="auto"/>
          <w:sz w:val="20"/>
          <w:szCs w:val="20"/>
        </w:rPr>
      </w:pPr>
      <w:r w:rsidRPr="00ED4BCF">
        <w:rPr>
          <w:rFonts w:cs="Times New Roman"/>
          <w:color w:val="auto"/>
          <w:sz w:val="20"/>
          <w:szCs w:val="20"/>
        </w:rPr>
        <w:t xml:space="preserve">Figure </w:t>
      </w:r>
      <w:r w:rsidRPr="00ED4BCF">
        <w:rPr>
          <w:rFonts w:cs="Times New Roman"/>
          <w:color w:val="auto"/>
          <w:sz w:val="20"/>
          <w:szCs w:val="20"/>
        </w:rPr>
        <w:fldChar w:fldCharType="begin"/>
      </w:r>
      <w:r w:rsidRPr="00ED4BCF">
        <w:rPr>
          <w:rFonts w:cs="Times New Roman"/>
          <w:color w:val="auto"/>
          <w:sz w:val="20"/>
          <w:szCs w:val="20"/>
        </w:rPr>
        <w:instrText xml:space="preserve"> SEQ Figure \* ARABIC </w:instrText>
      </w:r>
      <w:r w:rsidRPr="00ED4BCF">
        <w:rPr>
          <w:rFonts w:cs="Times New Roman"/>
          <w:color w:val="auto"/>
          <w:sz w:val="20"/>
          <w:szCs w:val="20"/>
        </w:rPr>
        <w:fldChar w:fldCharType="separate"/>
      </w:r>
      <w:r w:rsidR="00C57077">
        <w:rPr>
          <w:rFonts w:cs="Times New Roman"/>
          <w:noProof/>
          <w:color w:val="auto"/>
          <w:sz w:val="20"/>
          <w:szCs w:val="20"/>
        </w:rPr>
        <w:t>3</w:t>
      </w:r>
      <w:r w:rsidRPr="00ED4BCF">
        <w:rPr>
          <w:rFonts w:cs="Times New Roman"/>
          <w:color w:val="auto"/>
          <w:sz w:val="20"/>
          <w:szCs w:val="20"/>
        </w:rPr>
        <w:fldChar w:fldCharType="end"/>
      </w:r>
      <w:r w:rsidRPr="00ED4BCF">
        <w:rPr>
          <w:rFonts w:cs="Times New Roman"/>
          <w:color w:val="auto"/>
          <w:sz w:val="20"/>
          <w:szCs w:val="20"/>
        </w:rPr>
        <w:t>. Calculation of the directional derivative</w:t>
      </w:r>
      <w:del w:id="383" w:author="Owen Petchey" w:date="2023-07-18T13:13:00Z">
        <w:r w:rsidRPr="00ED4BCF" w:rsidDel="006F12F2">
          <w:rPr>
            <w:rFonts w:cs="Times New Roman"/>
            <w:color w:val="auto"/>
            <w:sz w:val="20"/>
            <w:szCs w:val="20"/>
          </w:rPr>
          <w:delText xml:space="preserve"> in the direction of the environmental change</w:delText>
        </w:r>
      </w:del>
      <w:r w:rsidRPr="00ED4BCF">
        <w:rPr>
          <w:rFonts w:cs="Times New Roman"/>
          <w:color w:val="auto"/>
          <w:sz w:val="20"/>
          <w:szCs w:val="20"/>
        </w:rPr>
        <w:t xml:space="preserve">. (a) Change in temperature from </w:t>
      </w:r>
      <w:r w:rsidR="000A7608">
        <w:rPr>
          <w:rFonts w:cs="Times New Roman"/>
          <w:color w:val="auto"/>
          <w:sz w:val="20"/>
          <w:szCs w:val="20"/>
        </w:rPr>
        <w:t>T</w:t>
      </w:r>
      <w:r w:rsidRPr="00ED4BCF">
        <w:rPr>
          <w:rFonts w:cs="Times New Roman"/>
          <w:color w:val="auto"/>
          <w:sz w:val="20"/>
          <w:szCs w:val="20"/>
        </w:rPr>
        <w:t xml:space="preserve">0 to </w:t>
      </w:r>
      <w:r w:rsidR="000A7608">
        <w:rPr>
          <w:rFonts w:cs="Times New Roman"/>
          <w:color w:val="auto"/>
          <w:sz w:val="20"/>
          <w:szCs w:val="20"/>
        </w:rPr>
        <w:t>T</w:t>
      </w:r>
      <w:r w:rsidRPr="00ED4BCF">
        <w:rPr>
          <w:rFonts w:cs="Times New Roman"/>
          <w:color w:val="auto"/>
          <w:sz w:val="20"/>
          <w:szCs w:val="20"/>
        </w:rPr>
        <w:t xml:space="preserve">1. (b) Change in salinity from </w:t>
      </w:r>
      <w:r w:rsidR="000A7608">
        <w:rPr>
          <w:rFonts w:cs="Times New Roman"/>
          <w:color w:val="auto"/>
          <w:sz w:val="20"/>
          <w:szCs w:val="20"/>
        </w:rPr>
        <w:t>T</w:t>
      </w:r>
      <w:r w:rsidRPr="00ED4BCF">
        <w:rPr>
          <w:rFonts w:cs="Times New Roman"/>
          <w:color w:val="auto"/>
          <w:sz w:val="20"/>
          <w:szCs w:val="20"/>
        </w:rPr>
        <w:t xml:space="preserve">0 to </w:t>
      </w:r>
      <w:r w:rsidR="000A7608">
        <w:rPr>
          <w:rFonts w:cs="Times New Roman"/>
          <w:color w:val="auto"/>
          <w:sz w:val="20"/>
          <w:szCs w:val="20"/>
        </w:rPr>
        <w:t>T</w:t>
      </w:r>
      <w:r w:rsidRPr="00ED4BCF">
        <w:rPr>
          <w:rFonts w:cs="Times New Roman"/>
          <w:color w:val="auto"/>
          <w:sz w:val="20"/>
          <w:szCs w:val="20"/>
        </w:rPr>
        <w:t xml:space="preserve">1. (c) Direction of the environmental change over time displayed on the species' response. </w:t>
      </w:r>
      <w:r w:rsidR="00ED4BCF" w:rsidRPr="00ED4BCF">
        <w:rPr>
          <w:rFonts w:cs="Times New Roman"/>
          <w:color w:val="auto"/>
          <w:sz w:val="20"/>
          <w:szCs w:val="20"/>
        </w:rPr>
        <w:t xml:space="preserve">(d) Directional derivative change from </w:t>
      </w:r>
      <w:r w:rsidR="000A7608">
        <w:rPr>
          <w:rFonts w:cs="Times New Roman"/>
          <w:color w:val="auto"/>
          <w:sz w:val="20"/>
          <w:szCs w:val="20"/>
        </w:rPr>
        <w:t>T</w:t>
      </w:r>
      <w:r w:rsidR="00ED4BCF" w:rsidRPr="00ED4BCF">
        <w:rPr>
          <w:rFonts w:cs="Times New Roman"/>
          <w:color w:val="auto"/>
          <w:sz w:val="20"/>
          <w:szCs w:val="20"/>
        </w:rPr>
        <w:t xml:space="preserve">0 to </w:t>
      </w:r>
      <w:r w:rsidR="000A7608">
        <w:rPr>
          <w:rFonts w:cs="Times New Roman"/>
          <w:color w:val="auto"/>
          <w:sz w:val="20"/>
          <w:szCs w:val="20"/>
        </w:rPr>
        <w:t>T</w:t>
      </w:r>
      <w:r w:rsidR="00ED4BCF" w:rsidRPr="00ED4BCF">
        <w:rPr>
          <w:rFonts w:cs="Times New Roman"/>
          <w:color w:val="auto"/>
          <w:sz w:val="20"/>
          <w:szCs w:val="20"/>
        </w:rPr>
        <w:t>1.</w:t>
      </w:r>
    </w:p>
    <w:p w14:paraId="66B0B6D5" w14:textId="77777777" w:rsidR="006961FD" w:rsidRDefault="006961FD" w:rsidP="006961FD"/>
    <w:p w14:paraId="5A50FCA9" w14:textId="7F369DC1" w:rsidR="006961FD" w:rsidRPr="00EB11FD" w:rsidRDefault="006961FD" w:rsidP="006961FD">
      <w:pPr>
        <w:spacing w:line="276" w:lineRule="auto"/>
        <w:rPr>
          <w:rFonts w:cs="Times New Roman"/>
          <w:szCs w:val="24"/>
          <w:lang w:val="en-US"/>
        </w:rPr>
      </w:pPr>
      <w:r>
        <w:rPr>
          <w:rFonts w:cs="Times New Roman"/>
          <w:szCs w:val="24"/>
        </w:rPr>
        <w:t xml:space="preserve">When </w:t>
      </w:r>
      <w:ins w:id="384" w:author="Owen Petchey" w:date="2023-07-18T13:16:00Z">
        <w:r w:rsidR="00956EAE">
          <w:rPr>
            <w:rFonts w:cs="Times New Roman"/>
            <w:szCs w:val="24"/>
          </w:rPr>
          <w:t xml:space="preserve">dealing with a </w:t>
        </w:r>
      </w:ins>
      <w:del w:id="385" w:author="Owen Petchey" w:date="2023-07-18T13:16:00Z">
        <w:r w:rsidDel="00956EAE">
          <w:rPr>
            <w:rFonts w:cs="Times New Roman"/>
            <w:szCs w:val="24"/>
          </w:rPr>
          <w:delText xml:space="preserve">analysing </w:delText>
        </w:r>
      </w:del>
      <w:r>
        <w:rPr>
          <w:rFonts w:cs="Times New Roman"/>
          <w:szCs w:val="24"/>
        </w:rPr>
        <w:t xml:space="preserve">time series, </w:t>
      </w:r>
      <w:del w:id="386" w:author="Owen Petchey" w:date="2023-07-18T13:16:00Z">
        <w:r w:rsidDel="00956EAE">
          <w:rPr>
            <w:rFonts w:cs="Times New Roman"/>
            <w:szCs w:val="24"/>
          </w:rPr>
          <w:delText xml:space="preserve">though, </w:delText>
        </w:r>
      </w:del>
      <w:r>
        <w:rPr>
          <w:rFonts w:cs="Times New Roman"/>
          <w:szCs w:val="24"/>
        </w:rPr>
        <w:t xml:space="preserve">we </w:t>
      </w:r>
      <w:del w:id="387" w:author="Owen Petchey" w:date="2023-07-18T13:16:00Z">
        <w:r w:rsidDel="00956EAE">
          <w:rPr>
            <w:rFonts w:cs="Times New Roman"/>
            <w:szCs w:val="24"/>
          </w:rPr>
          <w:delText xml:space="preserve">may normally </w:delText>
        </w:r>
      </w:del>
      <w:r>
        <w:rPr>
          <w:rFonts w:cs="Times New Roman"/>
          <w:szCs w:val="24"/>
        </w:rPr>
        <w:t xml:space="preserve">have multiple time points, and environmental conditions </w:t>
      </w:r>
      <w:del w:id="388" w:author="Owen Petchey" w:date="2023-07-18T13:16:00Z">
        <w:r w:rsidDel="00956EAE">
          <w:rPr>
            <w:rFonts w:cs="Times New Roman"/>
            <w:szCs w:val="24"/>
          </w:rPr>
          <w:delText xml:space="preserve">could </w:delText>
        </w:r>
      </w:del>
      <w:r>
        <w:rPr>
          <w:rFonts w:cs="Times New Roman"/>
          <w:szCs w:val="24"/>
        </w:rPr>
        <w:t xml:space="preserve">change as time passes. In this </w:t>
      </w:r>
      <w:del w:id="389" w:author="Owen Petchey" w:date="2023-07-18T13:13:00Z">
        <w:r w:rsidDel="00A158F8">
          <w:rPr>
            <w:rFonts w:cs="Times New Roman"/>
            <w:szCs w:val="24"/>
          </w:rPr>
          <w:delText xml:space="preserve">realistically common </w:delText>
        </w:r>
      </w:del>
      <w:r>
        <w:rPr>
          <w:rFonts w:cs="Times New Roman"/>
          <w:szCs w:val="24"/>
        </w:rPr>
        <w:t>situation, one only needs to repeat the steps illustrated above for all the time points of the time series (Fig. 4).</w:t>
      </w:r>
    </w:p>
    <w:p w14:paraId="4D29A3C7" w14:textId="77777777" w:rsidR="004E62B0" w:rsidRDefault="008764DC" w:rsidP="004E62B0">
      <w:pPr>
        <w:keepNext/>
        <w:spacing w:line="276" w:lineRule="auto"/>
        <w:jc w:val="center"/>
      </w:pPr>
      <w:r>
        <w:rPr>
          <w:noProof/>
          <w:szCs w:val="24"/>
        </w:rPr>
        <w:lastRenderedPageBreak/>
        <w:drawing>
          <wp:inline distT="0" distB="0" distL="0" distR="0" wp14:anchorId="70F40532" wp14:editId="14778ECA">
            <wp:extent cx="5731510" cy="3439160"/>
            <wp:effectExtent l="0" t="0" r="0" b="2540"/>
            <wp:docPr id="686738094" name="Picture 5"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738094" name="Picture 5" descr="A diagram of a graph&#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439160"/>
                    </a:xfrm>
                    <a:prstGeom prst="rect">
                      <a:avLst/>
                    </a:prstGeom>
                  </pic:spPr>
                </pic:pic>
              </a:graphicData>
            </a:graphic>
          </wp:inline>
        </w:drawing>
      </w:r>
    </w:p>
    <w:p w14:paraId="4B24D4AE" w14:textId="2E93D4A4" w:rsidR="00011F54" w:rsidRPr="00F94AFF" w:rsidRDefault="004E62B0" w:rsidP="004E62B0">
      <w:pPr>
        <w:pStyle w:val="Caption"/>
        <w:jc w:val="center"/>
        <w:rPr>
          <w:rFonts w:cs="Times New Roman"/>
          <w:color w:val="auto"/>
          <w:sz w:val="28"/>
          <w:szCs w:val="28"/>
        </w:rPr>
      </w:pPr>
      <w:r w:rsidRPr="00F94AFF">
        <w:rPr>
          <w:rFonts w:cs="Times New Roman"/>
          <w:color w:val="auto"/>
          <w:sz w:val="20"/>
          <w:szCs w:val="20"/>
        </w:rPr>
        <w:t xml:space="preserve">Figure </w:t>
      </w:r>
      <w:r w:rsidRPr="00F94AFF">
        <w:rPr>
          <w:rFonts w:cs="Times New Roman"/>
          <w:color w:val="auto"/>
          <w:sz w:val="20"/>
          <w:szCs w:val="20"/>
        </w:rPr>
        <w:fldChar w:fldCharType="begin"/>
      </w:r>
      <w:r w:rsidRPr="00F94AFF">
        <w:rPr>
          <w:rFonts w:cs="Times New Roman"/>
          <w:color w:val="auto"/>
          <w:sz w:val="20"/>
          <w:szCs w:val="20"/>
        </w:rPr>
        <w:instrText xml:space="preserve"> SEQ Figure \* ARABIC </w:instrText>
      </w:r>
      <w:r w:rsidRPr="00F94AFF">
        <w:rPr>
          <w:rFonts w:cs="Times New Roman"/>
          <w:color w:val="auto"/>
          <w:sz w:val="20"/>
          <w:szCs w:val="20"/>
        </w:rPr>
        <w:fldChar w:fldCharType="separate"/>
      </w:r>
      <w:r w:rsidR="00C57077">
        <w:rPr>
          <w:rFonts w:cs="Times New Roman"/>
          <w:noProof/>
          <w:color w:val="auto"/>
          <w:sz w:val="20"/>
          <w:szCs w:val="20"/>
        </w:rPr>
        <w:t>4</w:t>
      </w:r>
      <w:r w:rsidRPr="00F94AFF">
        <w:rPr>
          <w:rFonts w:cs="Times New Roman"/>
          <w:color w:val="auto"/>
          <w:sz w:val="20"/>
          <w:szCs w:val="20"/>
        </w:rPr>
        <w:fldChar w:fldCharType="end"/>
      </w:r>
      <w:r w:rsidRPr="00F94AFF">
        <w:rPr>
          <w:rFonts w:cs="Times New Roman"/>
          <w:color w:val="auto"/>
          <w:sz w:val="20"/>
          <w:szCs w:val="20"/>
        </w:rPr>
        <w:t xml:space="preserve">. Calculation of directional derivatives for one species </w:t>
      </w:r>
      <w:del w:id="390" w:author="Owen Petchey" w:date="2023-07-18T13:16:00Z">
        <w:r w:rsidRPr="00F94AFF" w:rsidDel="00956EAE">
          <w:rPr>
            <w:rFonts w:cs="Times New Roman"/>
            <w:color w:val="auto"/>
            <w:sz w:val="20"/>
            <w:szCs w:val="20"/>
          </w:rPr>
          <w:delText>from a time series</w:delText>
        </w:r>
      </w:del>
      <w:ins w:id="391" w:author="Owen Petchey" w:date="2023-07-18T13:16:00Z">
        <w:r w:rsidR="00956EAE">
          <w:rPr>
            <w:rFonts w:cs="Times New Roman"/>
            <w:color w:val="auto"/>
            <w:sz w:val="20"/>
            <w:szCs w:val="20"/>
          </w:rPr>
          <w:t>for a time series of environmental change</w:t>
        </w:r>
      </w:ins>
      <w:r w:rsidRPr="00F94AFF">
        <w:rPr>
          <w:rFonts w:cs="Times New Roman"/>
          <w:color w:val="auto"/>
          <w:sz w:val="20"/>
          <w:szCs w:val="20"/>
        </w:rPr>
        <w:t xml:space="preserve">. (a) Time series of temperature change. (b) Time </w:t>
      </w:r>
      <w:r w:rsidR="00F94AFF" w:rsidRPr="00F94AFF">
        <w:rPr>
          <w:rFonts w:cs="Times New Roman"/>
          <w:color w:val="auto"/>
          <w:sz w:val="20"/>
          <w:szCs w:val="20"/>
        </w:rPr>
        <w:t>series</w:t>
      </w:r>
      <w:r w:rsidRPr="00F94AFF">
        <w:rPr>
          <w:rFonts w:cs="Times New Roman"/>
          <w:color w:val="auto"/>
          <w:sz w:val="20"/>
          <w:szCs w:val="20"/>
        </w:rPr>
        <w:t xml:space="preserve"> of salinity change. (c) Direction of the environmental change over time displayed on the species' response surface. (d) Directional derivative values over time</w:t>
      </w:r>
      <w:r w:rsidR="00F94AFF" w:rsidRPr="00F94AFF">
        <w:rPr>
          <w:rFonts w:cs="Times New Roman"/>
          <w:color w:val="auto"/>
          <w:sz w:val="20"/>
          <w:szCs w:val="20"/>
        </w:rPr>
        <w:t xml:space="preserve">. </w:t>
      </w:r>
    </w:p>
    <w:p w14:paraId="212F9AE2" w14:textId="77777777" w:rsidR="00C51478" w:rsidRDefault="00C51478" w:rsidP="00EB11FD">
      <w:pPr>
        <w:spacing w:line="276" w:lineRule="auto"/>
        <w:rPr>
          <w:ins w:id="392" w:author="Owen Petchey" w:date="2023-07-18T13:17:00Z"/>
          <w:rFonts w:cs="Times New Roman"/>
          <w:szCs w:val="24"/>
        </w:rPr>
      </w:pPr>
    </w:p>
    <w:p w14:paraId="7E29D07C" w14:textId="77777777" w:rsidR="00C51478" w:rsidRDefault="00C51478" w:rsidP="00EB11FD">
      <w:pPr>
        <w:spacing w:line="276" w:lineRule="auto"/>
        <w:rPr>
          <w:ins w:id="393" w:author="Owen Petchey" w:date="2023-07-18T13:17:00Z"/>
          <w:rFonts w:cs="Times New Roman"/>
          <w:szCs w:val="24"/>
        </w:rPr>
      </w:pPr>
    </w:p>
    <w:p w14:paraId="355D7569" w14:textId="3A558706" w:rsidR="00137CF1" w:rsidRPr="00EB11FD" w:rsidRDefault="00967761">
      <w:pPr>
        <w:spacing w:line="276" w:lineRule="auto"/>
        <w:ind w:firstLine="708"/>
        <w:rPr>
          <w:rFonts w:cs="Times New Roman"/>
          <w:szCs w:val="24"/>
        </w:rPr>
        <w:pPrChange w:id="394" w:author="Owen Petchey" w:date="2023-07-18T13:17:00Z">
          <w:pPr>
            <w:spacing w:line="276" w:lineRule="auto"/>
          </w:pPr>
        </w:pPrChange>
      </w:pPr>
      <w:r w:rsidRPr="00EB11FD">
        <w:rPr>
          <w:rFonts w:cs="Times New Roman"/>
          <w:szCs w:val="24"/>
        </w:rPr>
        <w:t>In a community context</w:t>
      </w:r>
      <w:r w:rsidR="005F2888" w:rsidRPr="00EB11FD">
        <w:rPr>
          <w:rFonts w:cs="Times New Roman"/>
          <w:szCs w:val="24"/>
        </w:rPr>
        <w:t>, one can</w:t>
      </w:r>
      <w:del w:id="395" w:author="Owen Petchey" w:date="2023-07-18T13:17:00Z">
        <w:r w:rsidR="005F2888" w:rsidRPr="00EB11FD" w:rsidDel="00C51478">
          <w:rPr>
            <w:rFonts w:cs="Times New Roman"/>
            <w:szCs w:val="24"/>
          </w:rPr>
          <w:delText xml:space="preserve"> </w:delText>
        </w:r>
        <w:r w:rsidR="0009738C" w:rsidRPr="00EB11FD" w:rsidDel="00C51478">
          <w:rPr>
            <w:rFonts w:cs="Times New Roman"/>
            <w:szCs w:val="24"/>
          </w:rPr>
          <w:delText>then</w:delText>
        </w:r>
      </w:del>
      <w:r w:rsidR="005F2888" w:rsidRPr="00EB11FD">
        <w:rPr>
          <w:rFonts w:cs="Times New Roman"/>
          <w:szCs w:val="24"/>
        </w:rPr>
        <w:t xml:space="preserve"> calculate </w:t>
      </w:r>
      <w:r w:rsidR="0009738C" w:rsidRPr="00EB11FD">
        <w:rPr>
          <w:rFonts w:cs="Times New Roman"/>
          <w:szCs w:val="24"/>
        </w:rPr>
        <w:t>the directional derivative</w:t>
      </w:r>
      <w:r w:rsidR="005941E9" w:rsidRPr="00EB11FD">
        <w:rPr>
          <w:rFonts w:cs="Times New Roman"/>
          <w:szCs w:val="24"/>
        </w:rPr>
        <w:t xml:space="preserve"> over time in the direction of the environmental change for each individual species. </w:t>
      </w:r>
      <w:r w:rsidR="00B1224C" w:rsidRPr="00EB11FD">
        <w:rPr>
          <w:rFonts w:cs="Times New Roman"/>
          <w:szCs w:val="24"/>
        </w:rPr>
        <w:t xml:space="preserve">Next, by applying the approach of </w:t>
      </w:r>
      <w:r w:rsidR="00B1224C" w:rsidRPr="00EB11FD">
        <w:rPr>
          <w:rFonts w:cs="Times New Roman"/>
          <w:szCs w:val="24"/>
        </w:rPr>
        <w:fldChar w:fldCharType="begin"/>
      </w:r>
      <w:r w:rsidR="007034E5">
        <w:rPr>
          <w:rFonts w:cs="Times New Roman"/>
          <w:szCs w:val="24"/>
        </w:rPr>
        <w:instrText xml:space="preserve"> ADDIN ZOTERO_ITEM CSL_CITATION {"citationID":"OStIfPyD","properties":{"formattedCitation":"(Ross {\\i{}et al.} n.d.)","plainCitation":"(Ross et al. n.d.)","dontUpdate":true,"noteIndex":0},"citationItems":[{"id":"q7yuC0cJ/FlnlcMlV","uris":["http://zotero.org/users/10426170/items/YPX5XLTS"],"itemData":{"id":1851,"type":"article-journal","abstract":"The insurance effect of biodiversity—that diversity stabilises aggregate ecosystem properties—is mechanistically underlain by inter- and intraspecific trait variation in organismal responses to the environment. This variation, termed response diversity, is therefore a potentially critical determinant of ecological stability. However, response diversity has yet to be widely quantified, possibly due to difficulties in its measurement. Even when it has been measured, approaches have varied. Here, we review methods for measuring response diversity and from them distil a methodological framework for quantifying response diversity from experimental and/or observational data, which can be practically applied in laboratory and field settings across a range of taxa. Previous empirical studies on response diversity most commonly invoke response traits as proxies aimed at capturing species' ecological responses to the environment. Our approach, which is based on environment-dependent ecological responses to any biotic or abiotic environmental variable, is conceptually simple and robust to any form of environmental response, including nonlinear responses. Given its derivation from empirical data on species' ecological responses, this approach should more directly reflect response diversity than the trait-based approach dominant in the literature. By capturing even subtle inter- or intraspecific variation in environmental responses, and environment dependencies in response diversity, we hope this framework will motivate tests of the diversity–stability relationship from a new perspective, and provide an approach for mapping, monitoring and conserving this critical dimension of biodiversity.","container-title":"Methods in Ecology and Evolution","DOI":"10.1111/2041-210X.14087","ISSN":"2041-210X","issue":"n/a","language":"en","note":"_eprint: https://onlinelibrary.wiley.com/doi/pdf/10.1111/2041-210X.14087","source":"Wiley Online Library","title":"How to measure response diversity","URL":"https://onlinelibrary.wiley.com/doi/abs/10.1111/2041-210X.14087","volume":"n/a","author":[{"family":"Ross","given":"Samuel R. P.-J."},{"family":"Petchey","given":"Owen L."},{"family":"Sasaki","given":"Takehiro"},{"family":"Armitage","given":"David W."}],"accessed":{"date-parts":[["2023",3,23]]}}}],"schema":"https://github.com/citation-style-language/schema/raw/master/csl-citation.json"} </w:instrText>
      </w:r>
      <w:r w:rsidR="00B1224C" w:rsidRPr="00EB11FD">
        <w:rPr>
          <w:rFonts w:cs="Times New Roman"/>
          <w:szCs w:val="24"/>
        </w:rPr>
        <w:fldChar w:fldCharType="separate"/>
      </w:r>
      <w:r w:rsidR="00212705" w:rsidRPr="00EB11FD">
        <w:rPr>
          <w:rFonts w:cs="Times New Roman"/>
          <w:szCs w:val="24"/>
        </w:rPr>
        <w:t xml:space="preserve">Ross </w:t>
      </w:r>
      <w:r w:rsidR="00212705" w:rsidRPr="00EB11FD">
        <w:rPr>
          <w:rFonts w:cs="Times New Roman"/>
          <w:i/>
          <w:iCs/>
          <w:szCs w:val="24"/>
        </w:rPr>
        <w:t>et al.</w:t>
      </w:r>
      <w:r w:rsidR="00212705" w:rsidRPr="00EB11FD">
        <w:rPr>
          <w:rFonts w:cs="Times New Roman"/>
          <w:szCs w:val="24"/>
        </w:rPr>
        <w:t xml:space="preserve"> (2023)</w:t>
      </w:r>
      <w:r w:rsidR="00B1224C" w:rsidRPr="00EB11FD">
        <w:rPr>
          <w:rFonts w:cs="Times New Roman"/>
          <w:szCs w:val="24"/>
        </w:rPr>
        <w:fldChar w:fldCharType="end"/>
      </w:r>
      <w:r w:rsidR="00AB7F3C" w:rsidRPr="00EB11FD">
        <w:rPr>
          <w:rFonts w:cs="Times New Roman"/>
          <w:szCs w:val="24"/>
        </w:rPr>
        <w:t xml:space="preserve">, </w:t>
      </w:r>
      <w:r w:rsidR="003851C0" w:rsidRPr="00EB11FD">
        <w:rPr>
          <w:rFonts w:cs="Times New Roman"/>
          <w:szCs w:val="24"/>
        </w:rPr>
        <w:t xml:space="preserve">one can </w:t>
      </w:r>
      <w:r w:rsidR="002B23E7" w:rsidRPr="00EB11FD">
        <w:rPr>
          <w:rFonts w:cs="Times New Roman"/>
          <w:szCs w:val="24"/>
        </w:rPr>
        <w:t>measure</w:t>
      </w:r>
      <w:r w:rsidR="00AB7F3C" w:rsidRPr="00EB11FD">
        <w:rPr>
          <w:rFonts w:cs="Times New Roman"/>
          <w:szCs w:val="24"/>
        </w:rPr>
        <w:t xml:space="preserve"> the variation in the directional derivatives of the species composing a community</w:t>
      </w:r>
      <w:r w:rsidR="0014228A" w:rsidRPr="00EB11FD">
        <w:rPr>
          <w:rFonts w:cs="Times New Roman"/>
          <w:szCs w:val="24"/>
        </w:rPr>
        <w:t xml:space="preserve"> as dissimilarity and divergence</w:t>
      </w:r>
      <w:r w:rsidR="003851C0" w:rsidRPr="00EB11FD">
        <w:rPr>
          <w:rFonts w:cs="Times New Roman"/>
          <w:szCs w:val="24"/>
        </w:rPr>
        <w:t xml:space="preserve">, </w:t>
      </w:r>
      <w:r w:rsidR="0014228A" w:rsidRPr="00EB11FD">
        <w:rPr>
          <w:rFonts w:cs="Times New Roman"/>
          <w:szCs w:val="24"/>
        </w:rPr>
        <w:t xml:space="preserve">the two metrics proposed to </w:t>
      </w:r>
      <w:r w:rsidR="002B23E7" w:rsidRPr="00EB11FD">
        <w:rPr>
          <w:rFonts w:cs="Times New Roman"/>
          <w:szCs w:val="24"/>
        </w:rPr>
        <w:t>quantify</w:t>
      </w:r>
      <w:r w:rsidR="003851C0" w:rsidRPr="00EB11FD">
        <w:rPr>
          <w:rFonts w:cs="Times New Roman"/>
          <w:szCs w:val="24"/>
        </w:rPr>
        <w:t xml:space="preserve"> response diversity</w:t>
      </w:r>
      <w:r w:rsidR="00094749">
        <w:rPr>
          <w:rFonts w:cs="Times New Roman"/>
          <w:szCs w:val="24"/>
        </w:rPr>
        <w:t xml:space="preserve"> (Fig. 5)</w:t>
      </w:r>
      <w:r w:rsidR="003851C0" w:rsidRPr="00EB11FD">
        <w:rPr>
          <w:rFonts w:cs="Times New Roman"/>
          <w:szCs w:val="24"/>
        </w:rPr>
        <w:t xml:space="preserve">. </w:t>
      </w:r>
    </w:p>
    <w:p w14:paraId="43095B47" w14:textId="77777777" w:rsidR="00163D23" w:rsidRDefault="000369B5" w:rsidP="00163D23">
      <w:pPr>
        <w:keepNext/>
        <w:spacing w:line="276" w:lineRule="auto"/>
        <w:jc w:val="center"/>
      </w:pPr>
      <w:r w:rsidRPr="00621E67">
        <w:rPr>
          <w:noProof/>
        </w:rPr>
        <w:lastRenderedPageBreak/>
        <w:drawing>
          <wp:inline distT="0" distB="0" distL="0" distR="0" wp14:anchorId="02A6D2C2" wp14:editId="6A14460C">
            <wp:extent cx="4226829" cy="6340244"/>
            <wp:effectExtent l="0" t="0" r="2540" b="0"/>
            <wp:docPr id="663934881" name="Picture 1" descr="A picture containing text, diagram,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934881" name="Picture 1" descr="A picture containing text, diagram, line, screenshot&#10;&#10;Description automatically generated"/>
                    <pic:cNvPicPr/>
                  </pic:nvPicPr>
                  <pic:blipFill>
                    <a:blip r:embed="rId14"/>
                    <a:stretch>
                      <a:fillRect/>
                    </a:stretch>
                  </pic:blipFill>
                  <pic:spPr>
                    <a:xfrm>
                      <a:off x="0" y="0"/>
                      <a:ext cx="4240020" cy="6360030"/>
                    </a:xfrm>
                    <a:prstGeom prst="rect">
                      <a:avLst/>
                    </a:prstGeom>
                  </pic:spPr>
                </pic:pic>
              </a:graphicData>
            </a:graphic>
          </wp:inline>
        </w:drawing>
      </w:r>
    </w:p>
    <w:p w14:paraId="4E12A43B" w14:textId="67477404" w:rsidR="007631F2" w:rsidRPr="0008087B" w:rsidRDefault="00163D23" w:rsidP="00163D23">
      <w:pPr>
        <w:pStyle w:val="Caption"/>
        <w:jc w:val="center"/>
        <w:rPr>
          <w:rFonts w:cs="Times New Roman"/>
          <w:color w:val="auto"/>
          <w:sz w:val="20"/>
          <w:szCs w:val="20"/>
        </w:rPr>
      </w:pPr>
      <w:r w:rsidRPr="0008087B">
        <w:rPr>
          <w:rFonts w:cs="Times New Roman"/>
          <w:color w:val="auto"/>
          <w:sz w:val="20"/>
          <w:szCs w:val="20"/>
        </w:rPr>
        <w:t xml:space="preserve">Figure </w:t>
      </w:r>
      <w:r w:rsidRPr="0008087B">
        <w:rPr>
          <w:rFonts w:cs="Times New Roman"/>
          <w:color w:val="auto"/>
          <w:sz w:val="20"/>
          <w:szCs w:val="20"/>
        </w:rPr>
        <w:fldChar w:fldCharType="begin"/>
      </w:r>
      <w:r w:rsidRPr="0008087B">
        <w:rPr>
          <w:rFonts w:cs="Times New Roman"/>
          <w:color w:val="auto"/>
          <w:sz w:val="20"/>
          <w:szCs w:val="20"/>
        </w:rPr>
        <w:instrText xml:space="preserve"> SEQ Figure \* ARABIC </w:instrText>
      </w:r>
      <w:r w:rsidRPr="0008087B">
        <w:rPr>
          <w:rFonts w:cs="Times New Roman"/>
          <w:color w:val="auto"/>
          <w:sz w:val="20"/>
          <w:szCs w:val="20"/>
        </w:rPr>
        <w:fldChar w:fldCharType="separate"/>
      </w:r>
      <w:r w:rsidR="00C57077">
        <w:rPr>
          <w:rFonts w:cs="Times New Roman"/>
          <w:noProof/>
          <w:color w:val="auto"/>
          <w:sz w:val="20"/>
          <w:szCs w:val="20"/>
        </w:rPr>
        <w:t>5</w:t>
      </w:r>
      <w:r w:rsidRPr="0008087B">
        <w:rPr>
          <w:rFonts w:cs="Times New Roman"/>
          <w:color w:val="auto"/>
          <w:sz w:val="20"/>
          <w:szCs w:val="20"/>
        </w:rPr>
        <w:fldChar w:fldCharType="end"/>
      </w:r>
      <w:r w:rsidRPr="0008087B">
        <w:rPr>
          <w:rFonts w:cs="Times New Roman"/>
          <w:color w:val="auto"/>
          <w:sz w:val="20"/>
          <w:szCs w:val="20"/>
        </w:rPr>
        <w:t>. Response diversity calculation. (a-d) Response surface of the species composing the community with the direction of the environmental change displayed on the surfaces. (e) Directional derivatives of the species over time. (f) Response diversity calculated as dissimilarity. (</w:t>
      </w:r>
      <w:r w:rsidR="0008087B" w:rsidRPr="0008087B">
        <w:rPr>
          <w:rFonts w:cs="Times New Roman"/>
          <w:color w:val="auto"/>
          <w:sz w:val="20"/>
          <w:szCs w:val="20"/>
        </w:rPr>
        <w:t xml:space="preserve">g) Response diversity calculated as divergence. </w:t>
      </w:r>
    </w:p>
    <w:p w14:paraId="2E0FC5AF" w14:textId="2C0FB7B3" w:rsidR="00BA4389" w:rsidRPr="00621E67" w:rsidRDefault="00BA4389" w:rsidP="00EB11FD">
      <w:pPr>
        <w:pStyle w:val="Heading2"/>
        <w:spacing w:line="276" w:lineRule="auto"/>
      </w:pPr>
      <w:r w:rsidRPr="00621E67">
        <w:t xml:space="preserve">Unknown direction of environmental change </w:t>
      </w:r>
    </w:p>
    <w:p w14:paraId="19504D39" w14:textId="6F88C1BD" w:rsidR="00967761" w:rsidRPr="00EB11FD" w:rsidDel="0095231E" w:rsidRDefault="00891E57" w:rsidP="00EB11FD">
      <w:pPr>
        <w:spacing w:line="276" w:lineRule="auto"/>
        <w:rPr>
          <w:del w:id="396" w:author="Owen Petchey" w:date="2023-07-18T13:18:00Z"/>
          <w:rFonts w:cs="Times New Roman"/>
          <w:szCs w:val="24"/>
        </w:rPr>
      </w:pPr>
      <w:r w:rsidRPr="00EB11FD">
        <w:rPr>
          <w:rFonts w:cs="Times New Roman"/>
          <w:szCs w:val="24"/>
        </w:rPr>
        <w:t xml:space="preserve">The direction of change </w:t>
      </w:r>
      <w:r w:rsidR="00636858" w:rsidRPr="00EB11FD">
        <w:rPr>
          <w:rFonts w:cs="Times New Roman"/>
          <w:szCs w:val="24"/>
        </w:rPr>
        <w:t xml:space="preserve">in environmental conditions may be </w:t>
      </w:r>
      <w:del w:id="397" w:author="Owen Petchey" w:date="2023-07-18T13:18:00Z">
        <w:r w:rsidR="00636858" w:rsidRPr="00EB11FD" w:rsidDel="00760096">
          <w:rPr>
            <w:rFonts w:cs="Times New Roman"/>
            <w:szCs w:val="24"/>
          </w:rPr>
          <w:delText xml:space="preserve">not </w:delText>
        </w:r>
      </w:del>
      <w:ins w:id="398" w:author="Owen Petchey" w:date="2023-07-18T13:18:00Z">
        <w:r w:rsidR="00760096">
          <w:rPr>
            <w:rFonts w:cs="Times New Roman"/>
            <w:szCs w:val="24"/>
          </w:rPr>
          <w:t>un</w:t>
        </w:r>
      </w:ins>
      <w:r w:rsidR="00636858" w:rsidRPr="00EB11FD">
        <w:rPr>
          <w:rFonts w:cs="Times New Roman"/>
          <w:szCs w:val="24"/>
        </w:rPr>
        <w:t xml:space="preserve">known in multiple </w:t>
      </w:r>
      <w:r w:rsidR="00E85E5C" w:rsidRPr="00EB11FD">
        <w:rPr>
          <w:rFonts w:cs="Times New Roman"/>
          <w:szCs w:val="24"/>
        </w:rPr>
        <w:t xml:space="preserve">situations. </w:t>
      </w:r>
      <w:r w:rsidR="005F7DCC" w:rsidRPr="00EB11FD">
        <w:rPr>
          <w:rFonts w:cs="Times New Roman"/>
          <w:szCs w:val="24"/>
        </w:rPr>
        <w:t>P</w:t>
      </w:r>
      <w:r w:rsidR="00E85E5C" w:rsidRPr="00EB11FD">
        <w:rPr>
          <w:rFonts w:cs="Times New Roman"/>
          <w:szCs w:val="24"/>
        </w:rPr>
        <w:t>robably</w:t>
      </w:r>
      <w:r w:rsidR="005F7DCC" w:rsidRPr="00EB11FD">
        <w:rPr>
          <w:rFonts w:cs="Times New Roman"/>
          <w:szCs w:val="24"/>
        </w:rPr>
        <w:t>, the</w:t>
      </w:r>
      <w:r w:rsidR="00E85E5C" w:rsidRPr="00EB11FD">
        <w:rPr>
          <w:rFonts w:cs="Times New Roman"/>
          <w:szCs w:val="24"/>
        </w:rPr>
        <w:t xml:space="preserve"> most obvious </w:t>
      </w:r>
      <w:r w:rsidR="00D56FEA" w:rsidRPr="00EB11FD">
        <w:rPr>
          <w:rFonts w:cs="Times New Roman"/>
          <w:szCs w:val="24"/>
        </w:rPr>
        <w:t>case</w:t>
      </w:r>
      <w:r w:rsidR="00726365" w:rsidRPr="00EB11FD">
        <w:rPr>
          <w:rFonts w:cs="Times New Roman"/>
          <w:szCs w:val="24"/>
        </w:rPr>
        <w:t xml:space="preserve"> </w:t>
      </w:r>
      <w:r w:rsidR="00B643BA" w:rsidRPr="00EB11FD">
        <w:rPr>
          <w:rFonts w:cs="Times New Roman"/>
          <w:szCs w:val="24"/>
        </w:rPr>
        <w:t>is when one is dealing with future predictions</w:t>
      </w:r>
      <w:r w:rsidR="00490C8F" w:rsidRPr="00EB11FD">
        <w:rPr>
          <w:rFonts w:cs="Times New Roman"/>
          <w:szCs w:val="24"/>
        </w:rPr>
        <w:t xml:space="preserve">, and there is high uncertainty about how the environment is going to change. </w:t>
      </w:r>
      <w:r w:rsidR="004801CC" w:rsidRPr="00EB11FD">
        <w:rPr>
          <w:rFonts w:cs="Times New Roman"/>
          <w:szCs w:val="24"/>
        </w:rPr>
        <w:t xml:space="preserve">Yet, </w:t>
      </w:r>
      <w:r w:rsidR="00353C06" w:rsidRPr="00EB11FD">
        <w:rPr>
          <w:rFonts w:cs="Times New Roman"/>
          <w:szCs w:val="24"/>
        </w:rPr>
        <w:t xml:space="preserve">there might be several other cases when one may want to know response diversity without knowing the direction of the environmental change. Consider the </w:t>
      </w:r>
      <w:r w:rsidR="00D65960" w:rsidRPr="00EB11FD">
        <w:rPr>
          <w:rFonts w:cs="Times New Roman"/>
          <w:szCs w:val="24"/>
        </w:rPr>
        <w:t>case</w:t>
      </w:r>
      <w:r w:rsidR="00353C06" w:rsidRPr="00EB11FD">
        <w:rPr>
          <w:rFonts w:cs="Times New Roman"/>
          <w:szCs w:val="24"/>
        </w:rPr>
        <w:t xml:space="preserve"> where</w:t>
      </w:r>
      <w:r w:rsidR="004801CC" w:rsidRPr="00EB11FD">
        <w:rPr>
          <w:rFonts w:cs="Times New Roman"/>
          <w:szCs w:val="24"/>
        </w:rPr>
        <w:t xml:space="preserve"> one only has data </w:t>
      </w:r>
      <w:r w:rsidR="0071778C" w:rsidRPr="00EB11FD">
        <w:rPr>
          <w:rFonts w:cs="Times New Roman"/>
          <w:szCs w:val="24"/>
        </w:rPr>
        <w:t xml:space="preserve">about species performances collected </w:t>
      </w:r>
      <w:r w:rsidR="006267E7" w:rsidRPr="00EB11FD">
        <w:rPr>
          <w:rFonts w:cs="Times New Roman"/>
          <w:szCs w:val="24"/>
        </w:rPr>
        <w:t xml:space="preserve">in only </w:t>
      </w:r>
      <w:r w:rsidR="00023402">
        <w:rPr>
          <w:rFonts w:cs="Times New Roman"/>
          <w:szCs w:val="24"/>
        </w:rPr>
        <w:t>few</w:t>
      </w:r>
      <w:r w:rsidR="006267E7" w:rsidRPr="00EB11FD">
        <w:rPr>
          <w:rFonts w:cs="Times New Roman"/>
          <w:szCs w:val="24"/>
        </w:rPr>
        <w:t xml:space="preserve"> environmental </w:t>
      </w:r>
      <w:r w:rsidR="000D4190" w:rsidRPr="00EB11FD">
        <w:rPr>
          <w:rFonts w:cs="Times New Roman"/>
          <w:szCs w:val="24"/>
        </w:rPr>
        <w:t>context</w:t>
      </w:r>
      <w:r w:rsidR="00023402">
        <w:rPr>
          <w:rFonts w:cs="Times New Roman"/>
          <w:szCs w:val="24"/>
        </w:rPr>
        <w:t xml:space="preserve">s (i.e. </w:t>
      </w:r>
      <w:r w:rsidR="003514AC">
        <w:rPr>
          <w:rFonts w:cs="Times New Roman"/>
          <w:szCs w:val="24"/>
        </w:rPr>
        <w:t>laboratory factorial experiments)</w:t>
      </w:r>
      <w:r w:rsidR="000D4190" w:rsidRPr="00EB11FD">
        <w:rPr>
          <w:rFonts w:cs="Times New Roman"/>
          <w:szCs w:val="24"/>
        </w:rPr>
        <w:t xml:space="preserve"> but</w:t>
      </w:r>
      <w:r w:rsidR="0071778C" w:rsidRPr="00EB11FD">
        <w:rPr>
          <w:rFonts w:cs="Times New Roman"/>
          <w:szCs w:val="24"/>
        </w:rPr>
        <w:t xml:space="preserve"> </w:t>
      </w:r>
      <w:r w:rsidR="00E048B9" w:rsidRPr="00EB11FD">
        <w:rPr>
          <w:rFonts w:cs="Times New Roman"/>
          <w:szCs w:val="24"/>
        </w:rPr>
        <w:t xml:space="preserve">wants to assemble communities differing in composition and expose them to different environmental change scenarios. </w:t>
      </w:r>
      <w:r w:rsidR="001632FD" w:rsidRPr="00EB11FD">
        <w:rPr>
          <w:rFonts w:cs="Times New Roman"/>
          <w:szCs w:val="24"/>
        </w:rPr>
        <w:t xml:space="preserve">Knowing the response diversity of these </w:t>
      </w:r>
      <w:r w:rsidR="001632FD" w:rsidRPr="00EB11FD">
        <w:rPr>
          <w:rFonts w:cs="Times New Roman"/>
          <w:szCs w:val="24"/>
        </w:rPr>
        <w:lastRenderedPageBreak/>
        <w:t xml:space="preserve">communities </w:t>
      </w:r>
      <w:r w:rsidR="00A512AB" w:rsidRPr="00EB11FD">
        <w:rPr>
          <w:rFonts w:cs="Times New Roman"/>
          <w:szCs w:val="24"/>
        </w:rPr>
        <w:t xml:space="preserve">with unknown direction of environmental change </w:t>
      </w:r>
      <w:r w:rsidR="00182907" w:rsidRPr="00EB11FD">
        <w:rPr>
          <w:rFonts w:cs="Times New Roman"/>
          <w:szCs w:val="24"/>
        </w:rPr>
        <w:t>would be extremely useful to test a variety of different ecological questions.</w:t>
      </w:r>
      <w:r w:rsidR="001E1E53" w:rsidRPr="00EB11FD">
        <w:rPr>
          <w:rFonts w:cs="Times New Roman"/>
          <w:szCs w:val="24"/>
        </w:rPr>
        <w:t xml:space="preserve"> In this section</w:t>
      </w:r>
      <w:r w:rsidR="000E6B98" w:rsidRPr="00EB11FD">
        <w:rPr>
          <w:rFonts w:cs="Times New Roman"/>
          <w:szCs w:val="24"/>
        </w:rPr>
        <w:t xml:space="preserve">, we are going to explore a possible way to calculate response diversity </w:t>
      </w:r>
      <w:r w:rsidR="00F466D4" w:rsidRPr="00EB11FD">
        <w:rPr>
          <w:rFonts w:cs="Times New Roman"/>
          <w:szCs w:val="24"/>
        </w:rPr>
        <w:t xml:space="preserve">when the direction of the environmental change is unknown, </w:t>
      </w:r>
      <w:del w:id="399" w:author="Owen Petchey" w:date="2023-07-18T13:19:00Z">
        <w:r w:rsidR="00F466D4" w:rsidRPr="00EB11FD" w:rsidDel="0095231E">
          <w:rPr>
            <w:rFonts w:cs="Times New Roman"/>
            <w:szCs w:val="24"/>
          </w:rPr>
          <w:delText>providing a solution for</w:delText>
        </w:r>
      </w:del>
      <w:ins w:id="400" w:author="Owen Petchey" w:date="2023-07-18T13:19:00Z">
        <w:r w:rsidR="0095231E">
          <w:rPr>
            <w:rFonts w:cs="Times New Roman"/>
            <w:szCs w:val="24"/>
          </w:rPr>
          <w:t>by</w:t>
        </w:r>
      </w:ins>
      <w:r w:rsidR="00F466D4" w:rsidRPr="00EB11FD">
        <w:rPr>
          <w:rFonts w:cs="Times New Roman"/>
          <w:szCs w:val="24"/>
        </w:rPr>
        <w:t xml:space="preserve"> </w:t>
      </w:r>
      <w:r w:rsidR="00425C41" w:rsidRPr="00EB11FD">
        <w:rPr>
          <w:rFonts w:cs="Times New Roman"/>
          <w:szCs w:val="24"/>
        </w:rPr>
        <w:t>quantifying response diversity to all possible environmental changes</w:t>
      </w:r>
      <w:ins w:id="401" w:author="Owen Petchey" w:date="2023-07-18T13:19:00Z">
        <w:r w:rsidR="0095231E">
          <w:rPr>
            <w:rFonts w:cs="Times New Roman"/>
            <w:szCs w:val="24"/>
          </w:rPr>
          <w:t xml:space="preserve"> and taking the average</w:t>
        </w:r>
      </w:ins>
      <w:r w:rsidR="00064ACD" w:rsidRPr="00EB11FD">
        <w:rPr>
          <w:rFonts w:cs="Times New Roman"/>
          <w:szCs w:val="24"/>
        </w:rPr>
        <w:t>.</w:t>
      </w:r>
      <w:del w:id="402" w:author="Owen Petchey" w:date="2023-07-18T13:18:00Z">
        <w:r w:rsidR="00064ACD" w:rsidRPr="00EB11FD" w:rsidDel="0095231E">
          <w:rPr>
            <w:rFonts w:cs="Times New Roman"/>
            <w:szCs w:val="24"/>
          </w:rPr>
          <w:delText xml:space="preserve"> </w:delText>
        </w:r>
      </w:del>
    </w:p>
    <w:p w14:paraId="635436FD" w14:textId="4AF6765E" w:rsidR="00D96F28" w:rsidRPr="00EB11FD" w:rsidRDefault="00E05E2A">
      <w:pPr>
        <w:spacing w:line="276" w:lineRule="auto"/>
        <w:ind w:firstLine="708"/>
        <w:rPr>
          <w:rFonts w:cs="Times New Roman"/>
          <w:szCs w:val="24"/>
        </w:rPr>
        <w:pPrChange w:id="403" w:author="Owen Petchey" w:date="2023-07-18T13:19:00Z">
          <w:pPr>
            <w:spacing w:line="276" w:lineRule="auto"/>
          </w:pPr>
        </w:pPrChange>
      </w:pPr>
      <w:r w:rsidRPr="00EB11FD">
        <w:rPr>
          <w:rFonts w:cs="Times New Roman"/>
          <w:szCs w:val="24"/>
        </w:rPr>
        <w:t>Let us consider one environmental location on the response surface of a species</w:t>
      </w:r>
      <w:r w:rsidR="00112005" w:rsidRPr="00EB11FD">
        <w:rPr>
          <w:rFonts w:cs="Times New Roman"/>
          <w:szCs w:val="24"/>
        </w:rPr>
        <w:t xml:space="preserve">, whose growth rate is, again, determined by changes in temperature and salinity. </w:t>
      </w:r>
      <w:r w:rsidR="008848E8" w:rsidRPr="00EB11FD">
        <w:rPr>
          <w:rFonts w:cs="Times New Roman"/>
          <w:szCs w:val="24"/>
        </w:rPr>
        <w:t>As we do not know how the environmental drivers are going to change, we</w:t>
      </w:r>
      <w:r w:rsidR="00263DA8" w:rsidRPr="00EB11FD">
        <w:rPr>
          <w:rFonts w:cs="Times New Roman"/>
          <w:szCs w:val="24"/>
        </w:rPr>
        <w:t xml:space="preserve"> can</w:t>
      </w:r>
      <w:r w:rsidR="008848E8" w:rsidRPr="00EB11FD">
        <w:rPr>
          <w:rFonts w:cs="Times New Roman"/>
          <w:szCs w:val="24"/>
        </w:rPr>
        <w:t xml:space="preserve"> </w:t>
      </w:r>
      <w:r w:rsidR="000D2434" w:rsidRPr="00EB11FD">
        <w:rPr>
          <w:rFonts w:cs="Times New Roman"/>
          <w:szCs w:val="24"/>
        </w:rPr>
        <w:t xml:space="preserve">calculate the directional derivative for that particular point in </w:t>
      </w:r>
      <w:ins w:id="404" w:author="Owen Petchey" w:date="2023-07-18T13:19:00Z">
        <w:r w:rsidR="009460A8">
          <w:rPr>
            <w:rFonts w:cs="Times New Roman"/>
            <w:szCs w:val="24"/>
          </w:rPr>
          <w:t>many</w:t>
        </w:r>
      </w:ins>
      <w:del w:id="405" w:author="Owen Petchey" w:date="2023-07-18T13:19:00Z">
        <w:r w:rsidR="000D2434" w:rsidRPr="00EB11FD" w:rsidDel="009460A8">
          <w:rPr>
            <w:rFonts w:cs="Times New Roman"/>
            <w:szCs w:val="24"/>
          </w:rPr>
          <w:delText>all</w:delText>
        </w:r>
      </w:del>
      <w:r w:rsidR="000D2434" w:rsidRPr="00EB11FD">
        <w:rPr>
          <w:rFonts w:cs="Times New Roman"/>
          <w:szCs w:val="24"/>
        </w:rPr>
        <w:t xml:space="preserve"> possible directions (Fig. </w:t>
      </w:r>
      <w:r w:rsidR="0008087B">
        <w:rPr>
          <w:rFonts w:cs="Times New Roman"/>
          <w:szCs w:val="24"/>
        </w:rPr>
        <w:t>6</w:t>
      </w:r>
      <w:r w:rsidR="000D2434" w:rsidRPr="00EB11FD">
        <w:rPr>
          <w:rFonts w:cs="Times New Roman"/>
          <w:szCs w:val="24"/>
        </w:rPr>
        <w:t xml:space="preserve">). </w:t>
      </w:r>
    </w:p>
    <w:p w14:paraId="1DE2AF48" w14:textId="77777777" w:rsidR="0008087B" w:rsidRDefault="003A68F9" w:rsidP="0008087B">
      <w:pPr>
        <w:keepNext/>
        <w:spacing w:line="276" w:lineRule="auto"/>
        <w:jc w:val="center"/>
      </w:pPr>
      <w:r>
        <w:rPr>
          <w:rFonts w:cs="Times New Roman"/>
          <w:noProof/>
        </w:rPr>
        <w:drawing>
          <wp:inline distT="0" distB="0" distL="0" distR="0" wp14:anchorId="6081F50B" wp14:editId="74B9C491">
            <wp:extent cx="4287385" cy="3215776"/>
            <wp:effectExtent l="0" t="0" r="5715" b="0"/>
            <wp:docPr id="1016246664" name="Picture 6" descr="A picture containing text, diagram,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246664" name="Picture 6" descr="A picture containing text, diagram, screenshot, line&#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301067" cy="3226038"/>
                    </a:xfrm>
                    <a:prstGeom prst="rect">
                      <a:avLst/>
                    </a:prstGeom>
                  </pic:spPr>
                </pic:pic>
              </a:graphicData>
            </a:graphic>
          </wp:inline>
        </w:drawing>
      </w:r>
    </w:p>
    <w:p w14:paraId="33839E3C" w14:textId="2FEF92A6" w:rsidR="003A68F9" w:rsidRPr="0008087B" w:rsidRDefault="0008087B" w:rsidP="0008087B">
      <w:pPr>
        <w:pStyle w:val="Caption"/>
        <w:jc w:val="center"/>
        <w:rPr>
          <w:rFonts w:cs="Times New Roman"/>
          <w:color w:val="auto"/>
          <w:sz w:val="20"/>
          <w:szCs w:val="20"/>
        </w:rPr>
      </w:pPr>
      <w:r w:rsidRPr="0008087B">
        <w:rPr>
          <w:rFonts w:cs="Times New Roman"/>
          <w:color w:val="auto"/>
          <w:sz w:val="20"/>
          <w:szCs w:val="20"/>
        </w:rPr>
        <w:t xml:space="preserve">Figure </w:t>
      </w:r>
      <w:r w:rsidRPr="0008087B">
        <w:rPr>
          <w:rFonts w:cs="Times New Roman"/>
          <w:color w:val="auto"/>
          <w:sz w:val="20"/>
          <w:szCs w:val="20"/>
        </w:rPr>
        <w:fldChar w:fldCharType="begin"/>
      </w:r>
      <w:r w:rsidRPr="0008087B">
        <w:rPr>
          <w:rFonts w:cs="Times New Roman"/>
          <w:color w:val="auto"/>
          <w:sz w:val="20"/>
          <w:szCs w:val="20"/>
        </w:rPr>
        <w:instrText xml:space="preserve"> SEQ Figure \* ARABIC </w:instrText>
      </w:r>
      <w:r w:rsidRPr="0008087B">
        <w:rPr>
          <w:rFonts w:cs="Times New Roman"/>
          <w:color w:val="auto"/>
          <w:sz w:val="20"/>
          <w:szCs w:val="20"/>
        </w:rPr>
        <w:fldChar w:fldCharType="separate"/>
      </w:r>
      <w:r w:rsidR="00C57077">
        <w:rPr>
          <w:rFonts w:cs="Times New Roman"/>
          <w:noProof/>
          <w:color w:val="auto"/>
          <w:sz w:val="20"/>
          <w:szCs w:val="20"/>
        </w:rPr>
        <w:t>6</w:t>
      </w:r>
      <w:r w:rsidRPr="0008087B">
        <w:rPr>
          <w:rFonts w:cs="Times New Roman"/>
          <w:color w:val="auto"/>
          <w:sz w:val="20"/>
          <w:szCs w:val="20"/>
        </w:rPr>
        <w:fldChar w:fldCharType="end"/>
      </w:r>
      <w:r w:rsidRPr="0008087B">
        <w:rPr>
          <w:rFonts w:cs="Times New Roman"/>
          <w:color w:val="auto"/>
          <w:sz w:val="20"/>
          <w:szCs w:val="20"/>
        </w:rPr>
        <w:t xml:space="preserve">. Directional derivatives calculated in </w:t>
      </w:r>
      <w:del w:id="406" w:author="Owen Petchey" w:date="2023-07-18T13:19:00Z">
        <w:r w:rsidRPr="0008087B" w:rsidDel="009460A8">
          <w:rPr>
            <w:rFonts w:cs="Times New Roman"/>
            <w:color w:val="auto"/>
            <w:sz w:val="20"/>
            <w:szCs w:val="20"/>
          </w:rPr>
          <w:delText>all possible</w:delText>
        </w:r>
      </w:del>
      <w:ins w:id="407" w:author="Owen Petchey" w:date="2023-07-18T13:19:00Z">
        <w:r w:rsidR="009460A8">
          <w:rPr>
            <w:rFonts w:cs="Times New Roman"/>
            <w:color w:val="auto"/>
            <w:sz w:val="20"/>
            <w:szCs w:val="20"/>
          </w:rPr>
          <w:t>many</w:t>
        </w:r>
      </w:ins>
      <w:r w:rsidRPr="0008087B">
        <w:rPr>
          <w:rFonts w:cs="Times New Roman"/>
          <w:color w:val="auto"/>
          <w:sz w:val="20"/>
          <w:szCs w:val="20"/>
        </w:rPr>
        <w:t xml:space="preserve"> directions for a point on one species' response surface.</w:t>
      </w:r>
    </w:p>
    <w:p w14:paraId="659F6C68" w14:textId="75E68DFE" w:rsidR="003A68F9" w:rsidRPr="00EB11FD" w:rsidRDefault="009F5725" w:rsidP="00EB11FD">
      <w:pPr>
        <w:spacing w:line="276" w:lineRule="auto"/>
        <w:rPr>
          <w:rFonts w:cs="Times New Roman"/>
          <w:szCs w:val="24"/>
        </w:rPr>
      </w:pPr>
      <w:r w:rsidRPr="00EB11FD">
        <w:rPr>
          <w:rFonts w:cs="Times New Roman"/>
          <w:szCs w:val="24"/>
        </w:rPr>
        <w:t xml:space="preserve">We can do </w:t>
      </w:r>
      <w:r w:rsidR="00FD5A82" w:rsidRPr="00EB11FD">
        <w:rPr>
          <w:rFonts w:cs="Times New Roman"/>
          <w:szCs w:val="24"/>
        </w:rPr>
        <w:t>the same</w:t>
      </w:r>
      <w:r w:rsidRPr="00EB11FD">
        <w:rPr>
          <w:rFonts w:cs="Times New Roman"/>
          <w:szCs w:val="24"/>
        </w:rPr>
        <w:t xml:space="preserve"> for a grid of points covering the whole response surface</w:t>
      </w:r>
      <w:r w:rsidR="00FD5A82" w:rsidRPr="00EB11FD">
        <w:rPr>
          <w:rFonts w:cs="Times New Roman"/>
          <w:szCs w:val="24"/>
        </w:rPr>
        <w:t xml:space="preserve">, for all the species composing a given community. </w:t>
      </w:r>
      <w:r w:rsidR="00C23721" w:rsidRPr="00EB11FD">
        <w:rPr>
          <w:rFonts w:cs="Times New Roman"/>
          <w:szCs w:val="24"/>
        </w:rPr>
        <w:t xml:space="preserve">Then, we calculate the </w:t>
      </w:r>
      <w:r w:rsidR="001D1FDB" w:rsidRPr="00EB11FD">
        <w:rPr>
          <w:rFonts w:cs="Times New Roman"/>
          <w:szCs w:val="24"/>
        </w:rPr>
        <w:t xml:space="preserve">diversity in the directional derivatives </w:t>
      </w:r>
      <w:r w:rsidR="002210F3" w:rsidRPr="00EB11FD">
        <w:rPr>
          <w:rFonts w:cs="Times New Roman"/>
          <w:szCs w:val="24"/>
        </w:rPr>
        <w:t>across the whole surface (all environmental locations) across all species</w:t>
      </w:r>
      <w:r w:rsidR="00A4061C" w:rsidRPr="00EB11FD">
        <w:rPr>
          <w:rFonts w:cs="Times New Roman"/>
          <w:szCs w:val="24"/>
        </w:rPr>
        <w:t xml:space="preserve"> in a particular direction. </w:t>
      </w:r>
      <w:r w:rsidR="00C57178" w:rsidRPr="00EB11FD">
        <w:rPr>
          <w:rFonts w:cs="Times New Roman"/>
          <w:szCs w:val="24"/>
        </w:rPr>
        <w:t>We subsequentially repeat the same operation in all possible direction</w:t>
      </w:r>
      <w:ins w:id="408" w:author="Owen Petchey" w:date="2023-07-18T13:20:00Z">
        <w:r w:rsidR="00B17CB1">
          <w:rPr>
            <w:rFonts w:cs="Times New Roman"/>
            <w:szCs w:val="24"/>
          </w:rPr>
          <w:t>s</w:t>
        </w:r>
      </w:ins>
      <w:r w:rsidR="00C57178" w:rsidRPr="00EB11FD">
        <w:rPr>
          <w:rFonts w:cs="Times New Roman"/>
          <w:szCs w:val="24"/>
        </w:rPr>
        <w:t xml:space="preserve">. </w:t>
      </w:r>
      <w:r w:rsidR="00136201" w:rsidRPr="00EB11FD">
        <w:rPr>
          <w:rFonts w:cs="Times New Roman"/>
          <w:szCs w:val="24"/>
        </w:rPr>
        <w:t xml:space="preserve">Finally, the mean value of the calculated diversity </w:t>
      </w:r>
      <w:r w:rsidR="00B678B8" w:rsidRPr="00EB11FD">
        <w:rPr>
          <w:rFonts w:cs="Times New Roman"/>
          <w:szCs w:val="24"/>
        </w:rPr>
        <w:t>in all possible directions gives us a response diversity value</w:t>
      </w:r>
      <w:r w:rsidR="009043D0" w:rsidRPr="00EB11FD">
        <w:rPr>
          <w:rFonts w:cs="Times New Roman"/>
          <w:szCs w:val="24"/>
        </w:rPr>
        <w:t xml:space="preserve"> for a community</w:t>
      </w:r>
      <w:r w:rsidR="001F5736">
        <w:rPr>
          <w:rFonts w:cs="Times New Roman"/>
          <w:szCs w:val="24"/>
        </w:rPr>
        <w:t xml:space="preserve"> (Fig. 7)</w:t>
      </w:r>
      <w:r w:rsidR="009043D0" w:rsidRPr="00EB11FD">
        <w:rPr>
          <w:rFonts w:cs="Times New Roman"/>
          <w:szCs w:val="24"/>
        </w:rPr>
        <w:t xml:space="preserve">. </w:t>
      </w:r>
    </w:p>
    <w:p w14:paraId="7985002F" w14:textId="29885D11" w:rsidR="00AF0D32" w:rsidRPr="00EB11FD" w:rsidRDefault="0075314C" w:rsidP="00EB11FD">
      <w:pPr>
        <w:spacing w:line="276" w:lineRule="auto"/>
        <w:rPr>
          <w:rFonts w:cs="Times New Roman"/>
          <w:szCs w:val="24"/>
        </w:rPr>
      </w:pPr>
      <w:r w:rsidRPr="00EB11FD">
        <w:rPr>
          <w:rFonts w:cs="Times New Roman"/>
          <w:szCs w:val="24"/>
        </w:rPr>
        <w:t>T</w:t>
      </w:r>
      <w:ins w:id="409" w:author="Owen Petchey" w:date="2023-07-18T13:20:00Z">
        <w:r w:rsidR="00B17CB1">
          <w:rPr>
            <w:rFonts w:cs="Times New Roman"/>
            <w:szCs w:val="24"/>
          </w:rPr>
          <w:t>o be clear, t</w:t>
        </w:r>
      </w:ins>
      <w:r w:rsidRPr="00EB11FD">
        <w:rPr>
          <w:rFonts w:cs="Times New Roman"/>
          <w:szCs w:val="24"/>
        </w:rPr>
        <w:t xml:space="preserve">he </w:t>
      </w:r>
      <w:r w:rsidR="00F906D2" w:rsidRPr="00EB11FD">
        <w:rPr>
          <w:rFonts w:cs="Times New Roman"/>
          <w:szCs w:val="24"/>
        </w:rPr>
        <w:t>steps to calculate the absolute response diversity can be summarised as follow:</w:t>
      </w:r>
    </w:p>
    <w:p w14:paraId="5332E916" w14:textId="22314E0F" w:rsidR="00F906D2" w:rsidRPr="00EB11FD" w:rsidRDefault="00FC57C9" w:rsidP="00EB11FD">
      <w:pPr>
        <w:pStyle w:val="ListParagraph"/>
        <w:numPr>
          <w:ilvl w:val="0"/>
          <w:numId w:val="1"/>
        </w:numPr>
        <w:spacing w:line="276" w:lineRule="auto"/>
        <w:rPr>
          <w:rFonts w:cs="Times New Roman"/>
          <w:szCs w:val="24"/>
        </w:rPr>
      </w:pPr>
      <w:ins w:id="410" w:author="Owen Petchey" w:date="2023-07-18T13:20:00Z">
        <w:r>
          <w:rPr>
            <w:rFonts w:eastAsiaTheme="minorEastAsia" w:cs="Times New Roman"/>
            <w:szCs w:val="24"/>
          </w:rPr>
          <w:t xml:space="preserve">Calculate every </w:t>
        </w:r>
      </w:ins>
      <m:oMath>
        <m:sSub>
          <m:sSubPr>
            <m:ctrlPr>
              <w:rPr>
                <w:rFonts w:ascii="Cambria Math" w:hAnsi="Cambria Math" w:cs="Times New Roman"/>
                <w:i/>
                <w:szCs w:val="24"/>
              </w:rPr>
            </m:ctrlPr>
          </m:sSubPr>
          <m:e>
            <m:r>
              <w:rPr>
                <w:rFonts w:ascii="Cambria Math" w:hAnsi="Cambria Math" w:cs="Times New Roman"/>
                <w:szCs w:val="24"/>
              </w:rPr>
              <m:t>DD</m:t>
            </m:r>
          </m:e>
          <m:sub>
            <m:r>
              <w:rPr>
                <w:rFonts w:ascii="Cambria Math" w:hAnsi="Cambria Math" w:cs="Times New Roman"/>
                <w:szCs w:val="24"/>
              </w:rPr>
              <m:t>species, location, direction</m:t>
            </m:r>
          </m:sub>
        </m:sSub>
      </m:oMath>
      <w:ins w:id="411" w:author="Owen Petchey" w:date="2023-07-18T13:20:00Z">
        <w:r>
          <w:rPr>
            <w:rFonts w:eastAsiaTheme="minorEastAsia" w:cs="Times New Roman"/>
            <w:szCs w:val="24"/>
          </w:rPr>
          <w:t>, that is the directional derivative of each species in each location in e</w:t>
        </w:r>
      </w:ins>
      <w:ins w:id="412" w:author="Owen Petchey" w:date="2023-07-18T13:21:00Z">
        <w:r>
          <w:rPr>
            <w:rFonts w:eastAsiaTheme="minorEastAsia" w:cs="Times New Roman"/>
            <w:szCs w:val="24"/>
          </w:rPr>
          <w:t>ach direction.</w:t>
        </w:r>
      </w:ins>
    </w:p>
    <w:p w14:paraId="5F80935F" w14:textId="22E89E7A" w:rsidR="00C520F1" w:rsidRPr="00EB11FD" w:rsidRDefault="00FC57C9" w:rsidP="00EB11FD">
      <w:pPr>
        <w:pStyle w:val="ListParagraph"/>
        <w:numPr>
          <w:ilvl w:val="0"/>
          <w:numId w:val="1"/>
        </w:numPr>
        <w:spacing w:line="276" w:lineRule="auto"/>
        <w:rPr>
          <w:rFonts w:cs="Times New Roman"/>
          <w:szCs w:val="24"/>
        </w:rPr>
      </w:pPr>
      <w:ins w:id="413" w:author="Owen Petchey" w:date="2023-07-18T13:21:00Z">
        <w:r>
          <w:rPr>
            <w:rFonts w:eastAsiaTheme="minorEastAsia" w:cs="Times New Roman"/>
            <w:szCs w:val="24"/>
          </w:rPr>
          <w:t xml:space="preserve">Calculate </w:t>
        </w:r>
      </w:ins>
      <m:oMath>
        <m:sSub>
          <m:sSubPr>
            <m:ctrlPr>
              <w:rPr>
                <w:rFonts w:ascii="Cambria Math" w:hAnsi="Cambria Math" w:cs="Times New Roman"/>
                <w:i/>
                <w:szCs w:val="24"/>
              </w:rPr>
            </m:ctrlPr>
          </m:sSubPr>
          <m:e>
            <m:r>
              <w:rPr>
                <w:rFonts w:ascii="Cambria Math" w:hAnsi="Cambria Math" w:cs="Times New Roman"/>
                <w:szCs w:val="24"/>
              </w:rPr>
              <m:t>D</m:t>
            </m:r>
            <m:r>
              <w:ins w:id="414" w:author="Owen Petchey" w:date="2023-07-18T13:22:00Z">
                <w:rPr>
                  <w:rFonts w:ascii="Cambria Math" w:hAnsi="Cambria Math" w:cs="Times New Roman"/>
                  <w:szCs w:val="24"/>
                </w:rPr>
                <m:t>iv</m:t>
              </w:ins>
            </m:r>
            <m:r>
              <w:del w:id="415" w:author="Owen Petchey" w:date="2023-07-18T13:22:00Z">
                <w:rPr>
                  <w:rFonts w:ascii="Cambria Math" w:hAnsi="Cambria Math" w:cs="Times New Roman"/>
                  <w:szCs w:val="24"/>
                </w:rPr>
                <m:t>D</m:t>
              </w:del>
            </m:r>
          </m:e>
          <m:sub>
            <m:r>
              <w:rPr>
                <w:rFonts w:ascii="Cambria Math" w:hAnsi="Cambria Math" w:cs="Times New Roman"/>
                <w:szCs w:val="24"/>
              </w:rPr>
              <m:t>location, direction</m:t>
            </m:r>
          </m:sub>
        </m:sSub>
        <m:r>
          <w:rPr>
            <w:rFonts w:ascii="Cambria Math" w:hAnsi="Cambria Math" w:cs="Times New Roman"/>
            <w:szCs w:val="24"/>
          </w:rPr>
          <m:t xml:space="preserve">= </m:t>
        </m:r>
        <m:sSub>
          <m:sSubPr>
            <m:ctrlPr>
              <w:rPr>
                <w:rFonts w:ascii="Cambria Math" w:hAnsi="Cambria Math" w:cs="Times New Roman"/>
                <w:i/>
                <w:szCs w:val="24"/>
              </w:rPr>
            </m:ctrlPr>
          </m:sSubPr>
          <m:e>
            <m:r>
              <w:rPr>
                <w:rFonts w:ascii="Cambria Math" w:hAnsi="Cambria Math" w:cs="Times New Roman"/>
                <w:szCs w:val="24"/>
              </w:rPr>
              <m:t>Div(DD</m:t>
            </m:r>
          </m:e>
          <m:sub>
            <m:r>
              <w:rPr>
                <w:rFonts w:ascii="Cambria Math" w:hAnsi="Cambria Math" w:cs="Times New Roman"/>
                <w:szCs w:val="24"/>
              </w:rPr>
              <m:t>species, location, direction</m:t>
            </m:r>
          </m:sub>
        </m:sSub>
        <m:r>
          <w:rPr>
            <w:rFonts w:ascii="Cambria Math" w:hAnsi="Cambria Math" w:cs="Times New Roman"/>
            <w:szCs w:val="24"/>
          </w:rPr>
          <m:t>)</m:t>
        </m:r>
      </m:oMath>
      <w:ins w:id="416" w:author="Owen Petchey" w:date="2023-07-18T13:21:00Z">
        <w:r>
          <w:rPr>
            <w:rFonts w:eastAsiaTheme="minorEastAsia" w:cs="Times New Roman"/>
            <w:szCs w:val="24"/>
          </w:rPr>
          <w:t xml:space="preserve">, that is, the diversity of the directional derivatives </w:t>
        </w:r>
        <w:r w:rsidR="006778F2">
          <w:rPr>
            <w:rFonts w:eastAsiaTheme="minorEastAsia" w:cs="Times New Roman"/>
            <w:szCs w:val="24"/>
          </w:rPr>
          <w:t>for a location and direction across species.</w:t>
        </w:r>
      </w:ins>
    </w:p>
    <w:p w14:paraId="763A9F07" w14:textId="5C3AC1E4" w:rsidR="006C46E0" w:rsidRPr="00EB11FD" w:rsidRDefault="006778F2" w:rsidP="00EB11FD">
      <w:pPr>
        <w:pStyle w:val="ListParagraph"/>
        <w:numPr>
          <w:ilvl w:val="0"/>
          <w:numId w:val="1"/>
        </w:numPr>
        <w:spacing w:line="276" w:lineRule="auto"/>
        <w:rPr>
          <w:rFonts w:cs="Times New Roman"/>
          <w:szCs w:val="24"/>
        </w:rPr>
      </w:pPr>
      <w:ins w:id="417" w:author="Owen Petchey" w:date="2023-07-18T13:21:00Z">
        <w:r>
          <w:rPr>
            <w:rFonts w:eastAsiaTheme="minorEastAsia" w:cs="Times New Roman"/>
            <w:szCs w:val="24"/>
          </w:rPr>
          <w:t xml:space="preserve">Calculate </w:t>
        </w:r>
      </w:ins>
      <m:oMath>
        <m:r>
          <w:rPr>
            <w:rFonts w:ascii="Cambria Math" w:hAnsi="Cambria Math" w:cs="Times New Roman"/>
            <w:szCs w:val="24"/>
          </w:rPr>
          <m:t xml:space="preserve">Div= </m:t>
        </m:r>
        <m:f>
          <m:fPr>
            <m:ctrlPr>
              <w:rPr>
                <w:rFonts w:ascii="Cambria Math" w:hAnsi="Cambria Math" w:cs="Times New Roman"/>
                <w:i/>
                <w:szCs w:val="24"/>
              </w:rPr>
            </m:ctrlPr>
          </m:fPr>
          <m:num>
            <m:r>
              <w:rPr>
                <w:rFonts w:ascii="Cambria Math" w:hAnsi="Cambria Math" w:cs="Times New Roman"/>
                <w:szCs w:val="24"/>
              </w:rPr>
              <m:t>1</m:t>
            </m:r>
          </m:num>
          <m:den>
            <m:r>
              <w:rPr>
                <w:rFonts w:ascii="Cambria Math" w:hAnsi="Cambria Math" w:cs="Times New Roman"/>
                <w:szCs w:val="24"/>
              </w:rPr>
              <m:t>n location</m:t>
            </m:r>
            <m:r>
              <w:ins w:id="418" w:author="Owen Petchey" w:date="2023-07-18T13:23:00Z">
                <w:rPr>
                  <w:rFonts w:ascii="Cambria Math" w:hAnsi="Cambria Math" w:cs="Times New Roman"/>
                  <w:szCs w:val="24"/>
                </w:rPr>
                <m:t xml:space="preserve">*directions </m:t>
              </w:ins>
            </m:r>
          </m:den>
        </m:f>
        <m:r>
          <w:rPr>
            <w:rFonts w:ascii="Cambria Math" w:hAnsi="Cambria Math" w:cs="Times New Roman"/>
            <w:szCs w:val="24"/>
          </w:rPr>
          <m:t xml:space="preserve"> </m:t>
        </m:r>
        <m:nary>
          <m:naryPr>
            <m:chr m:val="∑"/>
            <m:limLoc m:val="undOvr"/>
            <m:subHide m:val="1"/>
            <m:supHide m:val="1"/>
            <m:ctrlPr>
              <w:rPr>
                <w:rFonts w:ascii="Cambria Math" w:hAnsi="Cambria Math" w:cs="Times New Roman"/>
                <w:i/>
                <w:szCs w:val="24"/>
              </w:rPr>
            </m:ctrlPr>
          </m:naryPr>
          <m:sub/>
          <m:sup/>
          <m:e>
            <m:sSub>
              <m:sSubPr>
                <m:ctrlPr>
                  <w:rPr>
                    <w:rFonts w:ascii="Cambria Math" w:hAnsi="Cambria Math" w:cs="Times New Roman"/>
                    <w:i/>
                    <w:szCs w:val="24"/>
                  </w:rPr>
                </m:ctrlPr>
              </m:sSubPr>
              <m:e>
                <m:r>
                  <w:del w:id="419" w:author="Owen Petchey" w:date="2023-07-18T13:22:00Z">
                    <w:rPr>
                      <w:rFonts w:ascii="Cambria Math" w:hAnsi="Cambria Math" w:cs="Times New Roman"/>
                      <w:szCs w:val="24"/>
                    </w:rPr>
                    <m:t>Div(</m:t>
                  </w:del>
                </m:r>
                <m:r>
                  <w:rPr>
                    <w:rFonts w:ascii="Cambria Math" w:hAnsi="Cambria Math" w:cs="Times New Roman"/>
                    <w:szCs w:val="24"/>
                  </w:rPr>
                  <m:t>D</m:t>
                </m:r>
                <m:r>
                  <w:ins w:id="420" w:author="Owen Petchey" w:date="2023-07-18T13:22:00Z">
                    <w:rPr>
                      <w:rFonts w:ascii="Cambria Math" w:hAnsi="Cambria Math" w:cs="Times New Roman"/>
                      <w:szCs w:val="24"/>
                    </w:rPr>
                    <m:t>iv</m:t>
                  </w:ins>
                </m:r>
                <m:r>
                  <w:del w:id="421" w:author="Owen Petchey" w:date="2023-07-18T13:22:00Z">
                    <w:rPr>
                      <w:rFonts w:ascii="Cambria Math" w:hAnsi="Cambria Math" w:cs="Times New Roman"/>
                      <w:szCs w:val="24"/>
                    </w:rPr>
                    <m:t>D</m:t>
                  </w:del>
                </m:r>
              </m:e>
              <m:sub>
                <m:r>
                  <w:del w:id="422" w:author="Owen Petchey" w:date="2023-07-18T13:22:00Z">
                    <w:rPr>
                      <w:rFonts w:ascii="Cambria Math" w:hAnsi="Cambria Math" w:cs="Times New Roman"/>
                      <w:szCs w:val="24"/>
                    </w:rPr>
                    <m:t>species,</m:t>
                  </w:del>
                </m:r>
                <m:r>
                  <w:rPr>
                    <w:rFonts w:ascii="Cambria Math" w:hAnsi="Cambria Math" w:cs="Times New Roman"/>
                    <w:szCs w:val="24"/>
                  </w:rPr>
                  <m:t xml:space="preserve"> location, direction</m:t>
                </m:r>
              </m:sub>
            </m:sSub>
            <m:r>
              <w:del w:id="423" w:author="Owen Petchey" w:date="2023-07-18T13:22:00Z">
                <w:rPr>
                  <w:rFonts w:ascii="Cambria Math" w:hAnsi="Cambria Math" w:cs="Times New Roman"/>
                  <w:szCs w:val="24"/>
                </w:rPr>
                <m:t>)</m:t>
              </w:del>
            </m:r>
          </m:e>
        </m:nary>
      </m:oMath>
      <w:ins w:id="424" w:author="Owen Petchey" w:date="2023-07-18T13:23:00Z">
        <w:r w:rsidR="00832632">
          <w:rPr>
            <w:rFonts w:eastAsiaTheme="minorEastAsia" w:cs="Times New Roman"/>
            <w:szCs w:val="24"/>
          </w:rPr>
          <w:t>, that is the average diversity across locations and directions.</w:t>
        </w:r>
      </w:ins>
    </w:p>
    <w:p w14:paraId="1092909E" w14:textId="77777777" w:rsidR="00403642" w:rsidRDefault="00C10A2F" w:rsidP="00403642">
      <w:pPr>
        <w:keepNext/>
        <w:spacing w:line="276" w:lineRule="auto"/>
        <w:ind w:left="360"/>
        <w:jc w:val="center"/>
      </w:pPr>
      <w:commentRangeStart w:id="425"/>
      <w:r>
        <w:rPr>
          <w:rFonts w:cs="Times New Roman"/>
          <w:noProof/>
        </w:rPr>
        <w:lastRenderedPageBreak/>
        <w:drawing>
          <wp:inline distT="0" distB="0" distL="0" distR="0" wp14:anchorId="315C486B" wp14:editId="5A5968F6">
            <wp:extent cx="5181726" cy="2914650"/>
            <wp:effectExtent l="0" t="0" r="0" b="0"/>
            <wp:docPr id="1261750181" name="Picture 11" descr="A picture containing text, diagram,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750181" name="Picture 11" descr="A picture containing text, diagram, screenshot&#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53668" cy="2955116"/>
                    </a:xfrm>
                    <a:prstGeom prst="rect">
                      <a:avLst/>
                    </a:prstGeom>
                  </pic:spPr>
                </pic:pic>
              </a:graphicData>
            </a:graphic>
          </wp:inline>
        </w:drawing>
      </w:r>
      <w:commentRangeEnd w:id="425"/>
      <w:r w:rsidR="00DD7F31">
        <w:rPr>
          <w:rStyle w:val="CommentReference"/>
        </w:rPr>
        <w:commentReference w:id="425"/>
      </w:r>
    </w:p>
    <w:p w14:paraId="522EE3E8" w14:textId="05CA957D" w:rsidR="00967761" w:rsidRPr="00403642" w:rsidRDefault="00403642" w:rsidP="00403642">
      <w:pPr>
        <w:pStyle w:val="Caption"/>
        <w:jc w:val="center"/>
        <w:rPr>
          <w:rFonts w:cs="Times New Roman"/>
          <w:color w:val="auto"/>
          <w:sz w:val="20"/>
          <w:szCs w:val="20"/>
        </w:rPr>
      </w:pPr>
      <w:r w:rsidRPr="00403642">
        <w:rPr>
          <w:rFonts w:cs="Times New Roman"/>
          <w:color w:val="auto"/>
          <w:sz w:val="20"/>
          <w:szCs w:val="20"/>
        </w:rPr>
        <w:t xml:space="preserve">Figure </w:t>
      </w:r>
      <w:r w:rsidRPr="00403642">
        <w:rPr>
          <w:rFonts w:cs="Times New Roman"/>
          <w:color w:val="auto"/>
          <w:sz w:val="20"/>
          <w:szCs w:val="20"/>
        </w:rPr>
        <w:fldChar w:fldCharType="begin"/>
      </w:r>
      <w:r w:rsidRPr="00403642">
        <w:rPr>
          <w:rFonts w:cs="Times New Roman"/>
          <w:color w:val="auto"/>
          <w:sz w:val="20"/>
          <w:szCs w:val="20"/>
        </w:rPr>
        <w:instrText xml:space="preserve"> SEQ Figure \* ARABIC </w:instrText>
      </w:r>
      <w:r w:rsidRPr="00403642">
        <w:rPr>
          <w:rFonts w:cs="Times New Roman"/>
          <w:color w:val="auto"/>
          <w:sz w:val="20"/>
          <w:szCs w:val="20"/>
        </w:rPr>
        <w:fldChar w:fldCharType="separate"/>
      </w:r>
      <w:r w:rsidR="00C57077">
        <w:rPr>
          <w:rFonts w:cs="Times New Roman"/>
          <w:noProof/>
          <w:color w:val="auto"/>
          <w:sz w:val="20"/>
          <w:szCs w:val="20"/>
        </w:rPr>
        <w:t>7</w:t>
      </w:r>
      <w:r w:rsidRPr="00403642">
        <w:rPr>
          <w:rFonts w:cs="Times New Roman"/>
          <w:color w:val="auto"/>
          <w:sz w:val="20"/>
          <w:szCs w:val="20"/>
        </w:rPr>
        <w:fldChar w:fldCharType="end"/>
      </w:r>
      <w:r w:rsidRPr="00403642">
        <w:rPr>
          <w:rFonts w:cs="Times New Roman"/>
          <w:color w:val="auto"/>
          <w:sz w:val="20"/>
          <w:szCs w:val="20"/>
        </w:rPr>
        <w:t>. Illustration of the principle underlying the calculation of absolute response diversity.</w:t>
      </w:r>
      <w:r w:rsidR="001F5736">
        <w:rPr>
          <w:rFonts w:cs="Times New Roman"/>
          <w:color w:val="auto"/>
          <w:sz w:val="20"/>
          <w:szCs w:val="20"/>
        </w:rPr>
        <w:t xml:space="preserve"> Considering the </w:t>
      </w:r>
      <w:r w:rsidR="009075D2">
        <w:rPr>
          <w:rFonts w:cs="Times New Roman"/>
          <w:color w:val="auto"/>
          <w:sz w:val="20"/>
          <w:szCs w:val="20"/>
        </w:rPr>
        <w:t xml:space="preserve">difficulties related to displaying multiple </w:t>
      </w:r>
      <w:r w:rsidR="00B917C5">
        <w:rPr>
          <w:rFonts w:cs="Times New Roman"/>
          <w:color w:val="auto"/>
          <w:sz w:val="20"/>
          <w:szCs w:val="20"/>
        </w:rPr>
        <w:t xml:space="preserve">3D response surfaces, each having multiple points with </w:t>
      </w:r>
      <w:r w:rsidR="0089653B">
        <w:rPr>
          <w:rFonts w:cs="Times New Roman"/>
          <w:color w:val="auto"/>
          <w:sz w:val="20"/>
          <w:szCs w:val="20"/>
        </w:rPr>
        <w:t>directional derivatives going in all possible directions, we focus here in representing only two species and nine points on each surface. For those points, we only display three directional derivatives to help the reader visualising the calculation process</w:t>
      </w:r>
      <w:r w:rsidR="00D74D46">
        <w:rPr>
          <w:rFonts w:cs="Times New Roman"/>
          <w:color w:val="auto"/>
          <w:sz w:val="20"/>
          <w:szCs w:val="20"/>
        </w:rPr>
        <w:t>, but please note that computationally this is done for</w:t>
      </w:r>
      <w:ins w:id="426" w:author="Owen Petchey" w:date="2023-07-18T13:24:00Z">
        <w:r w:rsidR="00DD7F31">
          <w:rPr>
            <w:rFonts w:cs="Times New Roman"/>
            <w:color w:val="auto"/>
            <w:sz w:val="20"/>
            <w:szCs w:val="20"/>
          </w:rPr>
          <w:t xml:space="preserve"> many</w:t>
        </w:r>
      </w:ins>
      <w:del w:id="427" w:author="Owen Petchey" w:date="2023-07-18T13:24:00Z">
        <w:r w:rsidR="00D74D46" w:rsidDel="00DD7F31">
          <w:rPr>
            <w:rFonts w:cs="Times New Roman"/>
            <w:color w:val="auto"/>
            <w:sz w:val="20"/>
            <w:szCs w:val="20"/>
          </w:rPr>
          <w:delText xml:space="preserve"> much</w:delText>
        </w:r>
      </w:del>
      <w:r w:rsidR="00D74D46">
        <w:rPr>
          <w:rFonts w:cs="Times New Roman"/>
          <w:color w:val="auto"/>
          <w:sz w:val="20"/>
          <w:szCs w:val="20"/>
        </w:rPr>
        <w:t xml:space="preserve"> points and </w:t>
      </w:r>
      <w:ins w:id="428" w:author="Owen Petchey" w:date="2023-07-18T13:24:00Z">
        <w:r w:rsidR="00DD7F31">
          <w:rPr>
            <w:rFonts w:cs="Times New Roman"/>
            <w:color w:val="auto"/>
            <w:sz w:val="20"/>
            <w:szCs w:val="20"/>
          </w:rPr>
          <w:t xml:space="preserve">many </w:t>
        </w:r>
      </w:ins>
      <w:r w:rsidR="00D74D46">
        <w:rPr>
          <w:rFonts w:cs="Times New Roman"/>
          <w:color w:val="auto"/>
          <w:sz w:val="20"/>
          <w:szCs w:val="20"/>
        </w:rPr>
        <w:t>directional derivat</w:t>
      </w:r>
      <w:r w:rsidR="00EF33A2">
        <w:rPr>
          <w:rFonts w:cs="Times New Roman"/>
          <w:color w:val="auto"/>
          <w:sz w:val="20"/>
          <w:szCs w:val="20"/>
        </w:rPr>
        <w:t>ives.</w:t>
      </w:r>
    </w:p>
    <w:p w14:paraId="0E019543" w14:textId="77777777" w:rsidR="00070A05" w:rsidRDefault="00070A05" w:rsidP="00EB11FD">
      <w:pPr>
        <w:spacing w:line="276" w:lineRule="auto"/>
        <w:ind w:left="360"/>
        <w:jc w:val="center"/>
        <w:rPr>
          <w:rFonts w:cs="Times New Roman"/>
        </w:rPr>
      </w:pPr>
    </w:p>
    <w:p w14:paraId="0FC211A5" w14:textId="77777777" w:rsidR="00DD6FF3" w:rsidRDefault="003C234F" w:rsidP="00FD6D3C">
      <w:pPr>
        <w:rPr>
          <w:ins w:id="429" w:author="Owen Petchey" w:date="2023-07-18T15:18:00Z"/>
          <w:rFonts w:cs="Times New Roman"/>
          <w:szCs w:val="24"/>
        </w:rPr>
      </w:pPr>
      <w:r w:rsidRPr="003C234F">
        <w:rPr>
          <w:rFonts w:cs="Times New Roman"/>
          <w:szCs w:val="24"/>
        </w:rPr>
        <w:t xml:space="preserve">Response diversity when the direction of environmental change is unknown could be used for systematically measuring response diversity to all </w:t>
      </w:r>
      <w:del w:id="430" w:author="Owen Petchey" w:date="2023-07-18T13:25:00Z">
        <w:r w:rsidRPr="003C234F" w:rsidDel="00BF68EB">
          <w:rPr>
            <w:rFonts w:cs="Times New Roman"/>
            <w:szCs w:val="24"/>
          </w:rPr>
          <w:delText xml:space="preserve">possible </w:delText>
        </w:r>
      </w:del>
      <w:ins w:id="431" w:author="Owen Petchey" w:date="2023-07-18T13:25:00Z">
        <w:r w:rsidR="00BF68EB">
          <w:rPr>
            <w:rFonts w:cs="Times New Roman"/>
            <w:szCs w:val="24"/>
          </w:rPr>
          <w:t>potential</w:t>
        </w:r>
        <w:r w:rsidR="00BF68EB" w:rsidRPr="003C234F">
          <w:rPr>
            <w:rFonts w:cs="Times New Roman"/>
            <w:szCs w:val="24"/>
          </w:rPr>
          <w:t xml:space="preserve"> </w:t>
        </w:r>
      </w:ins>
      <w:r w:rsidRPr="003C234F">
        <w:rPr>
          <w:rFonts w:cs="Times New Roman"/>
          <w:szCs w:val="24"/>
        </w:rPr>
        <w:t xml:space="preserve">environmental changes. </w:t>
      </w:r>
      <w:r w:rsidR="00314580">
        <w:rPr>
          <w:rFonts w:cs="Times New Roman"/>
          <w:szCs w:val="24"/>
        </w:rPr>
        <w:t xml:space="preserve">It represents </w:t>
      </w:r>
      <w:del w:id="432" w:author="Owen Petchey" w:date="2023-07-18T13:25:00Z">
        <w:r w:rsidR="00314580" w:rsidDel="00BF68EB">
          <w:rPr>
            <w:rFonts w:cs="Times New Roman"/>
            <w:szCs w:val="24"/>
          </w:rPr>
          <w:delText>an a</w:delText>
        </w:r>
        <w:r w:rsidRPr="003C234F" w:rsidDel="00BF68EB">
          <w:rPr>
            <w:rFonts w:cs="Times New Roman"/>
            <w:szCs w:val="24"/>
          </w:rPr>
          <w:delText>bsolute measure of overall</w:delText>
        </w:r>
      </w:del>
      <w:ins w:id="433" w:author="Owen Petchey" w:date="2023-07-18T13:25:00Z">
        <w:r w:rsidR="00BF68EB">
          <w:rPr>
            <w:rFonts w:cs="Times New Roman"/>
            <w:szCs w:val="24"/>
          </w:rPr>
          <w:t xml:space="preserve">the </w:t>
        </w:r>
        <w:commentRangeStart w:id="434"/>
        <w:r w:rsidR="00BF68EB">
          <w:rPr>
            <w:rFonts w:cs="Times New Roman"/>
            <w:szCs w:val="24"/>
          </w:rPr>
          <w:t>potential</w:t>
        </w:r>
      </w:ins>
      <w:r w:rsidRPr="003C234F">
        <w:rPr>
          <w:rFonts w:cs="Times New Roman"/>
          <w:szCs w:val="24"/>
        </w:rPr>
        <w:t xml:space="preserve"> response diversity</w:t>
      </w:r>
      <w:commentRangeEnd w:id="434"/>
      <w:r w:rsidR="002E7292">
        <w:rPr>
          <w:rStyle w:val="CommentReference"/>
        </w:rPr>
        <w:commentReference w:id="434"/>
      </w:r>
      <w:r w:rsidRPr="003C234F">
        <w:rPr>
          <w:rFonts w:cs="Times New Roman"/>
          <w:szCs w:val="24"/>
        </w:rPr>
        <w:t>, which captures the complete insurance capacity of a system under all possible environmental conditions.</w:t>
      </w:r>
      <w:del w:id="435" w:author="Owen Petchey" w:date="2023-07-18T13:25:00Z">
        <w:r w:rsidRPr="003C234F" w:rsidDel="002E7292">
          <w:rPr>
            <w:rFonts w:cs="Times New Roman"/>
            <w:szCs w:val="24"/>
          </w:rPr>
          <w:delText> </w:delText>
        </w:r>
      </w:del>
      <w:commentRangeStart w:id="436"/>
      <w:r w:rsidR="00254C07">
        <w:rPr>
          <w:rFonts w:cs="Times New Roman"/>
          <w:szCs w:val="24"/>
        </w:rPr>
        <w:t>Absolute response diversi</w:t>
      </w:r>
      <w:r w:rsidR="00636B21">
        <w:rPr>
          <w:rFonts w:cs="Times New Roman"/>
          <w:szCs w:val="24"/>
        </w:rPr>
        <w:t xml:space="preserve">ty can be seen as a </w:t>
      </w:r>
      <w:r w:rsidR="00166B18">
        <w:rPr>
          <w:rFonts w:cs="Times New Roman"/>
          <w:szCs w:val="24"/>
        </w:rPr>
        <w:t xml:space="preserve">more comprehensive </w:t>
      </w:r>
      <w:r w:rsidR="0055083A">
        <w:rPr>
          <w:rFonts w:cs="Times New Roman"/>
          <w:szCs w:val="24"/>
        </w:rPr>
        <w:t xml:space="preserve">quantification of response diversity that does not depend on the </w:t>
      </w:r>
      <w:r w:rsidR="00997A05">
        <w:rPr>
          <w:rFonts w:cs="Times New Roman"/>
          <w:szCs w:val="24"/>
        </w:rPr>
        <w:t xml:space="preserve">direction of the environmental change. </w:t>
      </w:r>
      <w:r w:rsidR="00A8327C">
        <w:rPr>
          <w:rFonts w:cs="Times New Roman"/>
          <w:szCs w:val="24"/>
        </w:rPr>
        <w:t xml:space="preserve">Even though here we quantify it in a two environmental </w:t>
      </w:r>
      <w:r w:rsidR="00075691">
        <w:rPr>
          <w:rFonts w:cs="Times New Roman"/>
          <w:szCs w:val="24"/>
        </w:rPr>
        <w:t>drivers</w:t>
      </w:r>
      <w:r w:rsidR="00A8327C">
        <w:rPr>
          <w:rFonts w:cs="Times New Roman"/>
          <w:szCs w:val="24"/>
        </w:rPr>
        <w:t xml:space="preserve"> </w:t>
      </w:r>
      <w:r w:rsidR="00461344">
        <w:rPr>
          <w:rFonts w:cs="Times New Roman"/>
          <w:szCs w:val="24"/>
        </w:rPr>
        <w:t>context, it can be calculated for cases</w:t>
      </w:r>
      <w:r w:rsidR="0033021B">
        <w:rPr>
          <w:rFonts w:cs="Times New Roman"/>
          <w:szCs w:val="24"/>
        </w:rPr>
        <w:t xml:space="preserve"> where more than two drivers influence species traits. </w:t>
      </w:r>
      <w:r w:rsidR="00075691">
        <w:rPr>
          <w:rFonts w:cs="Times New Roman"/>
          <w:szCs w:val="24"/>
        </w:rPr>
        <w:t>Its application is potentially very broad</w:t>
      </w:r>
      <w:r w:rsidR="00C07C1E">
        <w:rPr>
          <w:rFonts w:cs="Times New Roman"/>
          <w:szCs w:val="24"/>
        </w:rPr>
        <w:t xml:space="preserve">. </w:t>
      </w:r>
      <w:r w:rsidR="00BF3E3A">
        <w:rPr>
          <w:rFonts w:cs="Times New Roman"/>
          <w:szCs w:val="24"/>
        </w:rPr>
        <w:t>Absolute response diversity can be us</w:t>
      </w:r>
      <w:r w:rsidR="00C10337">
        <w:rPr>
          <w:rFonts w:cs="Times New Roman"/>
          <w:szCs w:val="24"/>
        </w:rPr>
        <w:t xml:space="preserve">ed to assemble communities having the highest possible </w:t>
      </w:r>
      <w:r w:rsidR="006B60DE">
        <w:rPr>
          <w:rFonts w:cs="Times New Roman"/>
          <w:szCs w:val="24"/>
        </w:rPr>
        <w:t>re</w:t>
      </w:r>
      <w:r w:rsidR="000D0202">
        <w:rPr>
          <w:rFonts w:cs="Times New Roman"/>
          <w:szCs w:val="24"/>
        </w:rPr>
        <w:t>s</w:t>
      </w:r>
      <w:r w:rsidR="006B60DE">
        <w:rPr>
          <w:rFonts w:cs="Times New Roman"/>
          <w:szCs w:val="24"/>
        </w:rPr>
        <w:t xml:space="preserve">ponse diversity to all </w:t>
      </w:r>
      <w:r w:rsidR="004851EA">
        <w:rPr>
          <w:rFonts w:cs="Times New Roman"/>
          <w:szCs w:val="24"/>
        </w:rPr>
        <w:t>potential</w:t>
      </w:r>
      <w:r w:rsidR="000D0202">
        <w:rPr>
          <w:rFonts w:cs="Times New Roman"/>
          <w:szCs w:val="24"/>
        </w:rPr>
        <w:t xml:space="preserve"> directions of environmental change</w:t>
      </w:r>
      <w:r w:rsidR="00CC1F9A">
        <w:rPr>
          <w:rFonts w:cs="Times New Roman"/>
          <w:szCs w:val="24"/>
        </w:rPr>
        <w:t xml:space="preserve">, providing a way to maintain </w:t>
      </w:r>
      <w:r w:rsidR="0034326A">
        <w:rPr>
          <w:rFonts w:cs="Times New Roman"/>
          <w:szCs w:val="24"/>
        </w:rPr>
        <w:t xml:space="preserve">functional levels as </w:t>
      </w:r>
      <w:r w:rsidR="001C3038">
        <w:rPr>
          <w:rFonts w:cs="Times New Roman"/>
          <w:szCs w:val="24"/>
        </w:rPr>
        <w:t>stable</w:t>
      </w:r>
      <w:r w:rsidR="0034326A">
        <w:rPr>
          <w:rFonts w:cs="Times New Roman"/>
          <w:szCs w:val="24"/>
        </w:rPr>
        <w:t xml:space="preserve"> as </w:t>
      </w:r>
      <w:r w:rsidR="004851EA">
        <w:rPr>
          <w:rFonts w:cs="Times New Roman"/>
          <w:szCs w:val="24"/>
        </w:rPr>
        <w:t>ecologically possible.</w:t>
      </w:r>
      <w:r w:rsidR="000B2A2A">
        <w:rPr>
          <w:rFonts w:cs="Times New Roman"/>
          <w:szCs w:val="24"/>
        </w:rPr>
        <w:t xml:space="preserve"> This option opens the door to a wide array of </w:t>
      </w:r>
      <w:r w:rsidR="0071560B">
        <w:rPr>
          <w:rFonts w:cs="Times New Roman"/>
          <w:szCs w:val="24"/>
        </w:rPr>
        <w:t xml:space="preserve">applied </w:t>
      </w:r>
      <w:r w:rsidR="003747BF">
        <w:rPr>
          <w:rFonts w:cs="Times New Roman"/>
          <w:szCs w:val="24"/>
        </w:rPr>
        <w:t xml:space="preserve">purposes of absolute response diversity, </w:t>
      </w:r>
      <w:r w:rsidR="00D6119B">
        <w:rPr>
          <w:rFonts w:cs="Times New Roman"/>
          <w:szCs w:val="24"/>
        </w:rPr>
        <w:t>from industrial/production scopes</w:t>
      </w:r>
      <w:r w:rsidR="00D63230">
        <w:rPr>
          <w:rFonts w:cs="Times New Roman"/>
          <w:szCs w:val="24"/>
        </w:rPr>
        <w:t xml:space="preserve"> to conservation actions.</w:t>
      </w:r>
      <w:r w:rsidR="004851EA">
        <w:rPr>
          <w:rFonts w:cs="Times New Roman"/>
          <w:szCs w:val="24"/>
        </w:rPr>
        <w:t xml:space="preserve"> </w:t>
      </w:r>
      <w:r w:rsidR="00F44966">
        <w:rPr>
          <w:rFonts w:cs="Times New Roman"/>
          <w:szCs w:val="24"/>
        </w:rPr>
        <w:t xml:space="preserve">Being able to </w:t>
      </w:r>
      <w:r w:rsidR="00BF0378">
        <w:rPr>
          <w:rFonts w:cs="Times New Roman"/>
          <w:szCs w:val="24"/>
        </w:rPr>
        <w:t>assemble</w:t>
      </w:r>
      <w:r w:rsidR="00F44966">
        <w:rPr>
          <w:rFonts w:cs="Times New Roman"/>
          <w:szCs w:val="24"/>
        </w:rPr>
        <w:t xml:space="preserve"> communities specifically designed to </w:t>
      </w:r>
      <w:r w:rsidR="00CC7876">
        <w:rPr>
          <w:rFonts w:cs="Times New Roman"/>
          <w:szCs w:val="24"/>
        </w:rPr>
        <w:t xml:space="preserve">have high </w:t>
      </w:r>
      <w:r w:rsidR="00FC0047">
        <w:rPr>
          <w:rFonts w:cs="Times New Roman"/>
          <w:szCs w:val="24"/>
        </w:rPr>
        <w:t xml:space="preserve">absolute </w:t>
      </w:r>
      <w:r w:rsidR="00CC7876">
        <w:rPr>
          <w:rFonts w:cs="Times New Roman"/>
          <w:szCs w:val="24"/>
        </w:rPr>
        <w:t xml:space="preserve">response diversity can allow ecosystem managers to buffer the negative effects of environmental change on ecosystem functioning in specific </w:t>
      </w:r>
      <w:r w:rsidR="00D6119B">
        <w:rPr>
          <w:rFonts w:cs="Times New Roman"/>
          <w:szCs w:val="24"/>
        </w:rPr>
        <w:t>situations but</w:t>
      </w:r>
      <w:r w:rsidR="00CC7876">
        <w:rPr>
          <w:rFonts w:cs="Times New Roman"/>
          <w:szCs w:val="24"/>
        </w:rPr>
        <w:t xml:space="preserve"> ma</w:t>
      </w:r>
      <w:r w:rsidR="00877E91">
        <w:rPr>
          <w:rFonts w:cs="Times New Roman"/>
          <w:szCs w:val="24"/>
        </w:rPr>
        <w:t>y also be use</w:t>
      </w:r>
      <w:r w:rsidR="00915A91">
        <w:rPr>
          <w:rFonts w:cs="Times New Roman"/>
          <w:szCs w:val="24"/>
        </w:rPr>
        <w:t xml:space="preserve">d to test </w:t>
      </w:r>
      <w:r w:rsidR="005460EE">
        <w:rPr>
          <w:rFonts w:cs="Times New Roman"/>
          <w:szCs w:val="24"/>
        </w:rPr>
        <w:t xml:space="preserve">relevant ecological questions. Indeed, having </w:t>
      </w:r>
      <w:r w:rsidR="0078365D">
        <w:rPr>
          <w:rFonts w:cs="Times New Roman"/>
          <w:szCs w:val="24"/>
        </w:rPr>
        <w:t xml:space="preserve">a way to quantify absolute response diversity allows scientists to assemble communities </w:t>
      </w:r>
      <w:r w:rsidR="00550B9F">
        <w:rPr>
          <w:rFonts w:cs="Times New Roman"/>
          <w:szCs w:val="24"/>
        </w:rPr>
        <w:t xml:space="preserve">with different levels of absolute response diversity. </w:t>
      </w:r>
      <w:r w:rsidR="00C83F2A">
        <w:rPr>
          <w:rFonts w:cs="Times New Roman"/>
          <w:szCs w:val="24"/>
        </w:rPr>
        <w:t xml:space="preserve">Communities </w:t>
      </w:r>
      <w:r w:rsidR="0013507D">
        <w:rPr>
          <w:rFonts w:cs="Times New Roman"/>
          <w:szCs w:val="24"/>
        </w:rPr>
        <w:t>assembled along a gradient of absolute response diversity could then be used to directly test the link between</w:t>
      </w:r>
      <w:r w:rsidR="00E61541">
        <w:rPr>
          <w:rFonts w:cs="Times New Roman"/>
          <w:szCs w:val="24"/>
        </w:rPr>
        <w:t xml:space="preserve"> response diversity and community temporal stability, </w:t>
      </w:r>
      <w:r w:rsidR="006808F1">
        <w:rPr>
          <w:rFonts w:cs="Times New Roman"/>
          <w:szCs w:val="24"/>
        </w:rPr>
        <w:t xml:space="preserve">providing a new way to get insight on whether response diversity mechanistically </w:t>
      </w:r>
      <w:r w:rsidR="008C365F">
        <w:rPr>
          <w:rFonts w:cs="Times New Roman"/>
          <w:szCs w:val="24"/>
        </w:rPr>
        <w:t>drive temporal stability</w:t>
      </w:r>
      <w:r w:rsidR="00340890">
        <w:rPr>
          <w:rFonts w:cs="Times New Roman"/>
          <w:szCs w:val="24"/>
        </w:rPr>
        <w:t xml:space="preserve"> </w:t>
      </w:r>
      <w:r w:rsidR="00B1310A">
        <w:rPr>
          <w:rFonts w:cs="Times New Roman"/>
          <w:szCs w:val="24"/>
        </w:rPr>
        <w:t>that do</w:t>
      </w:r>
      <w:r w:rsidR="00E5606B">
        <w:rPr>
          <w:rFonts w:cs="Times New Roman"/>
          <w:szCs w:val="24"/>
        </w:rPr>
        <w:t>es</w:t>
      </w:r>
      <w:r w:rsidR="00B1310A">
        <w:rPr>
          <w:rFonts w:cs="Times New Roman"/>
          <w:szCs w:val="24"/>
        </w:rPr>
        <w:t xml:space="preserve"> not depend on the environmental change scenario</w:t>
      </w:r>
      <w:r w:rsidR="008C365F">
        <w:rPr>
          <w:rFonts w:cs="Times New Roman"/>
          <w:szCs w:val="24"/>
        </w:rPr>
        <w:t>.</w:t>
      </w:r>
    </w:p>
    <w:p w14:paraId="230D3953" w14:textId="7D2F043A" w:rsidR="00070A05" w:rsidRPr="00FD6D3C" w:rsidDel="007F7E70" w:rsidRDefault="008C365F">
      <w:pPr>
        <w:pStyle w:val="Heading1"/>
        <w:rPr>
          <w:del w:id="437" w:author="Owen Petchey" w:date="2023-07-18T10:11:00Z"/>
          <w:rPrChange w:id="438" w:author="Owen Petchey" w:date="2023-07-18T15:18:00Z">
            <w:rPr>
              <w:del w:id="439" w:author="Owen Petchey" w:date="2023-07-18T10:11:00Z"/>
              <w:rFonts w:cs="Times New Roman"/>
              <w:szCs w:val="24"/>
              <w:lang w:val="en-CH"/>
            </w:rPr>
          </w:rPrChange>
        </w:rPr>
        <w:pPrChange w:id="440" w:author="Owen Petchey" w:date="2023-07-18T15:18:00Z">
          <w:pPr>
            <w:spacing w:line="276" w:lineRule="auto"/>
          </w:pPr>
        </w:pPrChange>
      </w:pPr>
      <w:del w:id="441" w:author="Owen Petchey" w:date="2023-07-18T10:11:00Z">
        <w:r w:rsidDel="007F7E70">
          <w:lastRenderedPageBreak/>
          <w:delText xml:space="preserve"> </w:delText>
        </w:r>
        <w:r w:rsidR="006808F1" w:rsidDel="007F7E70">
          <w:delText xml:space="preserve"> </w:delText>
        </w:r>
      </w:del>
      <w:commentRangeEnd w:id="436"/>
      <w:r w:rsidR="00525F52">
        <w:rPr>
          <w:rStyle w:val="CommentReference"/>
        </w:rPr>
        <w:commentReference w:id="436"/>
      </w:r>
    </w:p>
    <w:p w14:paraId="001150C3" w14:textId="2F61509A" w:rsidR="00E5606B" w:rsidDel="007F7E70" w:rsidRDefault="00E5606B">
      <w:pPr>
        <w:pStyle w:val="Heading1"/>
        <w:rPr>
          <w:del w:id="442" w:author="Owen Petchey" w:date="2023-07-18T10:11:00Z"/>
        </w:rPr>
        <w:pPrChange w:id="443" w:author="Owen Petchey" w:date="2023-07-18T15:18:00Z">
          <w:pPr>
            <w:pStyle w:val="Heading2"/>
            <w:spacing w:line="276" w:lineRule="auto"/>
          </w:pPr>
        </w:pPrChange>
      </w:pPr>
    </w:p>
    <w:p w14:paraId="38C9E879" w14:textId="27CFE526" w:rsidR="003178BF" w:rsidRDefault="003178BF">
      <w:pPr>
        <w:pStyle w:val="Heading1"/>
        <w:pPrChange w:id="444" w:author="Owen Petchey" w:date="2023-07-18T15:18:00Z">
          <w:pPr>
            <w:pStyle w:val="Heading1"/>
            <w:spacing w:line="276" w:lineRule="auto"/>
          </w:pPr>
        </w:pPrChange>
      </w:pPr>
      <w:r>
        <w:t>Testing the principle and investigating the drivers of response diversity</w:t>
      </w:r>
    </w:p>
    <w:p w14:paraId="2054A918" w14:textId="641E8108" w:rsidR="00BC44AD" w:rsidRPr="00B61D50" w:rsidRDefault="00005ABB" w:rsidP="00BC44AD">
      <w:pPr>
        <w:rPr>
          <w:rFonts w:cs="Times New Roman"/>
          <w:szCs w:val="24"/>
        </w:rPr>
      </w:pPr>
      <w:r>
        <w:rPr>
          <w:rFonts w:cs="Times New Roman"/>
          <w:szCs w:val="24"/>
        </w:rPr>
        <w:t xml:space="preserve">In this section we </w:t>
      </w:r>
      <w:del w:id="445" w:author="Owen Petchey" w:date="2023-07-18T13:30:00Z">
        <w:r w:rsidDel="005A1B78">
          <w:rPr>
            <w:rFonts w:cs="Times New Roman"/>
            <w:szCs w:val="24"/>
          </w:rPr>
          <w:delText xml:space="preserve">are going to </w:delText>
        </w:r>
      </w:del>
      <w:r w:rsidR="007D4820">
        <w:rPr>
          <w:rFonts w:cs="Times New Roman"/>
          <w:szCs w:val="24"/>
        </w:rPr>
        <w:t xml:space="preserve">apply the </w:t>
      </w:r>
      <w:r w:rsidR="0098791E">
        <w:rPr>
          <w:rFonts w:cs="Times New Roman"/>
          <w:szCs w:val="24"/>
        </w:rPr>
        <w:t xml:space="preserve">method </w:t>
      </w:r>
      <w:r w:rsidR="00CE172D">
        <w:rPr>
          <w:rFonts w:cs="Times New Roman"/>
          <w:szCs w:val="24"/>
        </w:rPr>
        <w:t>previously introduced</w:t>
      </w:r>
      <w:r w:rsidR="00686B43">
        <w:rPr>
          <w:rFonts w:cs="Times New Roman"/>
          <w:szCs w:val="24"/>
        </w:rPr>
        <w:t xml:space="preserve"> using</w:t>
      </w:r>
      <w:r w:rsidR="0098791E">
        <w:rPr>
          <w:rFonts w:cs="Times New Roman"/>
          <w:szCs w:val="24"/>
        </w:rPr>
        <w:t xml:space="preserve"> simulated species responses to </w:t>
      </w:r>
      <w:del w:id="446" w:author="Owen Petchey" w:date="2023-07-18T13:30:00Z">
        <w:r w:rsidR="00B30124" w:rsidDel="005A1B78">
          <w:rPr>
            <w:rFonts w:cs="Times New Roman"/>
            <w:szCs w:val="24"/>
          </w:rPr>
          <w:delText xml:space="preserve">multiple </w:delText>
        </w:r>
      </w:del>
      <w:ins w:id="447" w:author="Owen Petchey" w:date="2023-07-18T13:30:00Z">
        <w:r w:rsidR="005A1B78">
          <w:rPr>
            <w:rFonts w:cs="Times New Roman"/>
            <w:szCs w:val="24"/>
          </w:rPr>
          <w:t xml:space="preserve">two </w:t>
        </w:r>
      </w:ins>
      <w:r w:rsidR="00B30124">
        <w:rPr>
          <w:rFonts w:cs="Times New Roman"/>
          <w:szCs w:val="24"/>
        </w:rPr>
        <w:t xml:space="preserve">environmental drivers. For consistency we continue with the example of species influenced in their growth rate by temperature and salinity. </w:t>
      </w:r>
      <w:r w:rsidR="0056710B">
        <w:rPr>
          <w:rFonts w:cs="Times New Roman"/>
          <w:szCs w:val="24"/>
        </w:rPr>
        <w:t>Next, we investigate various drivers of response diversity in</w:t>
      </w:r>
      <w:r w:rsidR="005E074F">
        <w:rPr>
          <w:rFonts w:cs="Times New Roman"/>
          <w:szCs w:val="24"/>
        </w:rPr>
        <w:t xml:space="preserve"> a multifarious environmental change context, highlighting </w:t>
      </w:r>
      <w:r w:rsidR="00343D1C">
        <w:rPr>
          <w:rFonts w:cs="Times New Roman"/>
          <w:szCs w:val="24"/>
        </w:rPr>
        <w:t xml:space="preserve">what </w:t>
      </w:r>
      <w:r w:rsidR="005E7CCF">
        <w:rPr>
          <w:rFonts w:cs="Times New Roman"/>
          <w:szCs w:val="24"/>
        </w:rPr>
        <w:t>those drivers</w:t>
      </w:r>
      <w:r w:rsidR="00343D1C">
        <w:rPr>
          <w:rFonts w:cs="Times New Roman"/>
          <w:szCs w:val="24"/>
        </w:rPr>
        <w:t xml:space="preserve"> are and how they act influencing response diversity. </w:t>
      </w:r>
    </w:p>
    <w:p w14:paraId="37DE2048" w14:textId="770E70FB" w:rsidR="00EE15BA" w:rsidRDefault="00314AD0" w:rsidP="00EB11FD">
      <w:pPr>
        <w:pStyle w:val="Heading2"/>
        <w:spacing w:line="276" w:lineRule="auto"/>
      </w:pPr>
      <w:r w:rsidRPr="00621E67">
        <w:t>Simulating species responses to environmental change</w:t>
      </w:r>
    </w:p>
    <w:p w14:paraId="44CD719D" w14:textId="7F482DC5" w:rsidR="006B38EC" w:rsidRPr="00EB11FD" w:rsidDel="00F00553" w:rsidRDefault="006B38EC" w:rsidP="00EB11FD">
      <w:pPr>
        <w:spacing w:after="0" w:line="276" w:lineRule="auto"/>
        <w:rPr>
          <w:del w:id="448" w:author="Owen Petchey" w:date="2023-07-18T13:31:00Z"/>
          <w:rFonts w:cs="Times New Roman"/>
          <w:szCs w:val="24"/>
        </w:rPr>
      </w:pPr>
      <w:r w:rsidRPr="00EB11FD">
        <w:rPr>
          <w:rFonts w:cs="Times New Roman"/>
          <w:szCs w:val="24"/>
        </w:rPr>
        <w:t xml:space="preserve">To test our methodological </w:t>
      </w:r>
      <w:r w:rsidR="009937F5" w:rsidRPr="00EB11FD">
        <w:rPr>
          <w:rFonts w:cs="Times New Roman"/>
          <w:szCs w:val="24"/>
        </w:rPr>
        <w:t>advancement,</w:t>
      </w:r>
      <w:r w:rsidR="00D6279A" w:rsidRPr="00EB11FD">
        <w:rPr>
          <w:rFonts w:cs="Times New Roman"/>
          <w:szCs w:val="24"/>
        </w:rPr>
        <w:t xml:space="preserve"> we simulated species </w:t>
      </w:r>
      <w:r w:rsidR="009937F5" w:rsidRPr="00EB11FD">
        <w:rPr>
          <w:rFonts w:cs="Times New Roman"/>
          <w:szCs w:val="24"/>
        </w:rPr>
        <w:t>growth rate</w:t>
      </w:r>
      <w:r w:rsidR="00D6279A" w:rsidRPr="00EB11FD">
        <w:rPr>
          <w:rFonts w:cs="Times New Roman"/>
          <w:szCs w:val="24"/>
        </w:rPr>
        <w:t xml:space="preserve"> </w:t>
      </w:r>
      <w:r w:rsidR="0033723D" w:rsidRPr="00EB11FD">
        <w:rPr>
          <w:rFonts w:cs="Times New Roman"/>
          <w:szCs w:val="24"/>
        </w:rPr>
        <w:t xml:space="preserve">under the influence of </w:t>
      </w:r>
      <w:r w:rsidR="00D6279A" w:rsidRPr="00EB11FD">
        <w:rPr>
          <w:rFonts w:cs="Times New Roman"/>
          <w:szCs w:val="24"/>
        </w:rPr>
        <w:t xml:space="preserve">two environmental </w:t>
      </w:r>
      <w:r w:rsidR="0004603C" w:rsidRPr="00EB11FD">
        <w:rPr>
          <w:rFonts w:cs="Times New Roman"/>
          <w:szCs w:val="24"/>
        </w:rPr>
        <w:t>drivers</w:t>
      </w:r>
      <w:r w:rsidR="0033723D" w:rsidRPr="00EB11FD">
        <w:rPr>
          <w:rFonts w:cs="Times New Roman"/>
          <w:szCs w:val="24"/>
        </w:rPr>
        <w:t xml:space="preserve">. </w:t>
      </w:r>
    </w:p>
    <w:p w14:paraId="4079FD74" w14:textId="0AA3902F" w:rsidR="00204AE4" w:rsidRPr="00EB11FD" w:rsidRDefault="00A85BD3" w:rsidP="00EB11FD">
      <w:pPr>
        <w:spacing w:after="0" w:line="276" w:lineRule="auto"/>
        <w:rPr>
          <w:rFonts w:cs="Times New Roman"/>
          <w:szCs w:val="24"/>
        </w:rPr>
      </w:pPr>
      <w:del w:id="449" w:author="Owen Petchey" w:date="2023-07-18T13:31:00Z">
        <w:r w:rsidRPr="00EB11FD" w:rsidDel="00F00553">
          <w:rPr>
            <w:szCs w:val="24"/>
          </w:rPr>
          <w:tab/>
        </w:r>
      </w:del>
      <w:r w:rsidRPr="00EB11FD">
        <w:rPr>
          <w:rFonts w:cs="Times New Roman"/>
          <w:szCs w:val="24"/>
        </w:rPr>
        <w:t>Numerous mathematical functions have been used to represent how organismal performance changes with an environmental driver (</w:t>
      </w:r>
      <w:r w:rsidRPr="00EB11FD">
        <w:rPr>
          <w:rFonts w:cs="Times New Roman"/>
          <w:color w:val="ED7D31" w:themeColor="accent2"/>
          <w:szCs w:val="24"/>
        </w:rPr>
        <w:t>citation require</w:t>
      </w:r>
      <w:r w:rsidRPr="00EB11FD">
        <w:rPr>
          <w:rFonts w:cs="Times New Roman"/>
          <w:szCs w:val="24"/>
        </w:rPr>
        <w:t>). Moreover, multiple mathematical functions have been used to represent an interactive effect of two or more environmental drivers on species performance</w:t>
      </w:r>
      <w:r w:rsidR="007339F9" w:rsidRPr="00EB11FD">
        <w:rPr>
          <w:rFonts w:cs="Times New Roman"/>
          <w:szCs w:val="24"/>
        </w:rPr>
        <w:t xml:space="preserve"> (e.g. </w:t>
      </w:r>
      <w:r w:rsidR="007339F9" w:rsidRPr="00EB11FD">
        <w:rPr>
          <w:rFonts w:cs="Times New Roman"/>
          <w:szCs w:val="24"/>
        </w:rPr>
        <w:fldChar w:fldCharType="begin"/>
      </w:r>
      <w:r w:rsidR="00034D63" w:rsidRPr="00EB11FD">
        <w:rPr>
          <w:rFonts w:cs="Times New Roman"/>
          <w:szCs w:val="24"/>
        </w:rPr>
        <w:instrText xml:space="preserve"> ADDIN ZOTERO_ITEM CSL_CITATION {"citationID":"5q4M4kAx","properties":{"formattedCitation":"(Thomas {\\i{}et al.} 2017)","plainCitation":"(Thomas et al. 2017)","dontUpdate":true,"noteIndex":0},"citationItems":[{"id":1959,"uris":["http://zotero.org/users/10426170/items/J7LKQBMR"],"itemData":{"id":1959,"type":"article-journal","abstract":"Temperature and nutrients are fundamental, highly nonlinear drivers of biological processes, but we know little about how they interact to influence growth. This has hampered attempts to model population growth and competition in dynamic environments, which is critical in forecasting species distributions, as well as the diversity and productivity of communities. To address this, we propose a model of population growth that includes a new formulation of the temperature–nutrient interaction and test a novel prediction: that a species’ optimum temperature for growth, Topt, is a saturating function of nutrient concentration. We find strong support for this prediction in experiments with a marine diatom, Thalassiosira pseudonana: Topt decreases by 3–6 °C at low nitrogen and phosphorus concentrations. This interaction implies that species are more vulnerable to hot, low-nutrient conditions than previous models accounted for. Consequently the interaction dramatically alters species’ range limits in the ocean, projected based on current temperature and nitrate levels as well as those forecast for the future. Ranges are smaller not only than projections based on the individual variables, but also than those using a simpler model of temperature–nutrient interactions. Nutrient deprivation is therefore likely to exacerbate environmental warming's effects on communities.","container-title":"Global Change Biology","DOI":"10.1111/gcb.13641","ISSN":"1365-2486","issue":"8","language":"en","license":"© 2017 John Wiley &amp; Sons Ltd","note":"_eprint: https://onlinelibrary.wiley.com/doi/pdf/10.1111/gcb.13641","page":"3269-3280","source":"Wiley Online Library","title":"Temperature–nutrient interactions exacerbate sensitivity to warming in phytoplankton","volume":"23","author":[{"family":"Thomas","given":"Mridul K."},{"family":"Aranguren-Gassis","given":"María"},{"family":"Kremer","given":"Colin T."},{"family":"Gould","given":"Marilyn R."},{"family":"Anderson","given":"Krista"},{"family":"Klausmeier","given":"Christopher A."},{"family":"Litchman","given":"Elena"}],"issued":{"date-parts":[["2017"]]}}}],"schema":"https://github.com/citation-style-language/schema/raw/master/csl-citation.json"} </w:instrText>
      </w:r>
      <w:r w:rsidR="007339F9" w:rsidRPr="00EB11FD">
        <w:rPr>
          <w:rFonts w:cs="Times New Roman"/>
          <w:szCs w:val="24"/>
        </w:rPr>
        <w:fldChar w:fldCharType="separate"/>
      </w:r>
      <w:r w:rsidR="00AD2B94" w:rsidRPr="00EB11FD">
        <w:rPr>
          <w:rFonts w:cs="Times New Roman"/>
          <w:szCs w:val="24"/>
        </w:rPr>
        <w:t xml:space="preserve">Thomas </w:t>
      </w:r>
      <w:r w:rsidR="00AD2B94" w:rsidRPr="00EB11FD">
        <w:rPr>
          <w:rFonts w:cs="Times New Roman"/>
          <w:i/>
          <w:iCs/>
          <w:szCs w:val="24"/>
        </w:rPr>
        <w:t>et al.</w:t>
      </w:r>
      <w:r w:rsidR="00AD2B94" w:rsidRPr="00EB11FD">
        <w:rPr>
          <w:rFonts w:cs="Times New Roman"/>
          <w:szCs w:val="24"/>
        </w:rPr>
        <w:t xml:space="preserve"> 2017)</w:t>
      </w:r>
      <w:r w:rsidR="007339F9" w:rsidRPr="00EB11FD">
        <w:rPr>
          <w:rFonts w:cs="Times New Roman"/>
          <w:szCs w:val="24"/>
        </w:rPr>
        <w:fldChar w:fldCharType="end"/>
      </w:r>
      <w:r w:rsidR="002C6D3E" w:rsidRPr="00EB11FD">
        <w:rPr>
          <w:rFonts w:cs="Times New Roman"/>
          <w:szCs w:val="24"/>
        </w:rPr>
        <w:t xml:space="preserve">. </w:t>
      </w:r>
    </w:p>
    <w:p w14:paraId="18E825E8" w14:textId="46C8525A" w:rsidR="00293BFC" w:rsidRPr="00EB11FD" w:rsidRDefault="00204AE4" w:rsidP="00EB11FD">
      <w:pPr>
        <w:spacing w:line="276" w:lineRule="auto"/>
        <w:rPr>
          <w:rFonts w:cs="Times New Roman"/>
          <w:szCs w:val="24"/>
        </w:rPr>
      </w:pPr>
      <w:r w:rsidRPr="00EB11FD">
        <w:rPr>
          <w:rFonts w:cs="Times New Roman"/>
          <w:szCs w:val="24"/>
        </w:rPr>
        <w:tab/>
        <w:t>For it</w:t>
      </w:r>
      <w:r w:rsidR="000251B8" w:rsidRPr="00EB11FD">
        <w:rPr>
          <w:rFonts w:cs="Times New Roman"/>
          <w:szCs w:val="24"/>
        </w:rPr>
        <w:t>s</w:t>
      </w:r>
      <w:r w:rsidRPr="00EB11FD">
        <w:rPr>
          <w:rFonts w:cs="Times New Roman"/>
          <w:szCs w:val="24"/>
        </w:rPr>
        <w:t xml:space="preserve"> </w:t>
      </w:r>
      <w:r w:rsidR="00D268C5" w:rsidRPr="00EB11FD">
        <w:rPr>
          <w:rFonts w:cs="Times New Roman"/>
          <w:szCs w:val="24"/>
        </w:rPr>
        <w:t xml:space="preserve">widespread application and ease </w:t>
      </w:r>
      <w:r w:rsidR="003830BE" w:rsidRPr="00EB11FD">
        <w:rPr>
          <w:rFonts w:cs="Times New Roman"/>
          <w:szCs w:val="24"/>
        </w:rPr>
        <w:t>of implementation</w:t>
      </w:r>
      <w:r w:rsidR="00D268C5" w:rsidRPr="00EB11FD">
        <w:rPr>
          <w:rFonts w:cs="Times New Roman"/>
          <w:szCs w:val="24"/>
        </w:rPr>
        <w:t xml:space="preserve">, we used here the Eppley equation </w:t>
      </w:r>
      <w:r w:rsidR="000E5014" w:rsidRPr="00EB11FD">
        <w:rPr>
          <w:rFonts w:cs="Times New Roman"/>
          <w:szCs w:val="24"/>
        </w:rPr>
        <w:t>(</w:t>
      </w:r>
      <w:r w:rsidR="00293BFC" w:rsidRPr="00EB11FD">
        <w:rPr>
          <w:rFonts w:cs="Times New Roman"/>
          <w:szCs w:val="24"/>
        </w:rPr>
        <w:t xml:space="preserve">Formula 1: </w:t>
      </w:r>
      <w:r w:rsidR="000E5014" w:rsidRPr="00EB11FD">
        <w:rPr>
          <w:rFonts w:cs="Times New Roman"/>
          <w:szCs w:val="24"/>
        </w:rPr>
        <w:t>Eppley, 1972)</w:t>
      </w:r>
      <w:r w:rsidR="000251B8" w:rsidRPr="00EB11FD">
        <w:rPr>
          <w:rFonts w:cs="Times New Roman"/>
          <w:szCs w:val="24"/>
        </w:rPr>
        <w:t xml:space="preserve">. </w:t>
      </w:r>
    </w:p>
    <w:p w14:paraId="22FC5659" w14:textId="15F77065" w:rsidR="00293BFC" w:rsidRPr="00EB11FD" w:rsidRDefault="00293BFC" w:rsidP="00EB11FD">
      <w:pPr>
        <w:spacing w:line="276" w:lineRule="auto"/>
        <w:rPr>
          <w:rFonts w:eastAsiaTheme="minorEastAsia" w:cs="Times New Roman"/>
          <w:szCs w:val="24"/>
        </w:rPr>
      </w:pPr>
      <m:oMathPara>
        <m:oMath>
          <m:r>
            <w:rPr>
              <w:rFonts w:ascii="Cambria Math" w:hAnsi="Cambria Math" w:cs="Times New Roman"/>
              <w:szCs w:val="24"/>
            </w:rPr>
            <m:t>rate</m:t>
          </m:r>
          <m:d>
            <m:dPr>
              <m:ctrlPr>
                <w:rPr>
                  <w:rFonts w:ascii="Cambria Math" w:hAnsi="Cambria Math" w:cs="Times New Roman"/>
                  <w:i/>
                  <w:szCs w:val="24"/>
                </w:rPr>
              </m:ctrlPr>
            </m:dPr>
            <m:e>
              <m:r>
                <w:rPr>
                  <w:rFonts w:ascii="Cambria Math" w:hAnsi="Cambria Math" w:cs="Times New Roman"/>
                  <w:szCs w:val="24"/>
                </w:rPr>
                <m:t>E</m:t>
              </m:r>
            </m:e>
          </m:d>
          <m:r>
            <w:rPr>
              <w:rFonts w:ascii="Cambria Math" w:hAnsi="Cambria Math" w:cs="Times New Roman"/>
              <w:szCs w:val="24"/>
            </w:rPr>
            <m:t xml:space="preserve">= </m:t>
          </m:r>
          <m:sSup>
            <m:sSupPr>
              <m:ctrlPr>
                <w:rPr>
                  <w:rFonts w:ascii="Cambria Math" w:hAnsi="Cambria Math" w:cs="Times New Roman"/>
                  <w:i/>
                  <w:szCs w:val="24"/>
                </w:rPr>
              </m:ctrlPr>
            </m:sSupPr>
            <m:e>
              <m:r>
                <w:rPr>
                  <w:rFonts w:ascii="Cambria Math" w:hAnsi="Cambria Math" w:cs="Times New Roman"/>
                  <w:szCs w:val="24"/>
                </w:rPr>
                <m:t>ae</m:t>
              </m:r>
            </m:e>
            <m:sup>
              <m:r>
                <w:rPr>
                  <w:rFonts w:ascii="Cambria Math" w:hAnsi="Cambria Math" w:cs="Times New Roman"/>
                  <w:szCs w:val="24"/>
                </w:rPr>
                <m:t>bE</m:t>
              </m:r>
            </m:sup>
          </m:sSup>
          <m:r>
            <w:rPr>
              <w:rFonts w:ascii="Cambria Math" w:hAnsi="Cambria Math" w:cs="Times New Roman"/>
              <w:szCs w:val="24"/>
            </w:rPr>
            <m:t>(1-</m:t>
          </m:r>
          <m:sSup>
            <m:sSupPr>
              <m:ctrlPr>
                <w:rPr>
                  <w:rFonts w:ascii="Cambria Math" w:hAnsi="Cambria Math" w:cs="Times New Roman"/>
                  <w:i/>
                  <w:szCs w:val="24"/>
                </w:rPr>
              </m:ctrlPr>
            </m:sSupPr>
            <m:e>
              <m:d>
                <m:dPr>
                  <m:ctrlPr>
                    <w:rPr>
                      <w:rFonts w:ascii="Cambria Math" w:hAnsi="Cambria Math" w:cs="Times New Roman"/>
                      <w:i/>
                      <w:szCs w:val="24"/>
                    </w:rPr>
                  </m:ctrlPr>
                </m:dPr>
                <m:e>
                  <m:f>
                    <m:fPr>
                      <m:ctrlPr>
                        <w:rPr>
                          <w:rFonts w:ascii="Cambria Math" w:hAnsi="Cambria Math" w:cs="Times New Roman"/>
                          <w:i/>
                          <w:szCs w:val="24"/>
                        </w:rPr>
                      </m:ctrlPr>
                    </m:fPr>
                    <m:num>
                      <m:r>
                        <w:rPr>
                          <w:rFonts w:ascii="Cambria Math" w:hAnsi="Cambria Math" w:cs="Times New Roman"/>
                          <w:szCs w:val="24"/>
                        </w:rPr>
                        <m:t>E-z</m:t>
                      </m:r>
                    </m:num>
                    <m:den>
                      <m:f>
                        <m:fPr>
                          <m:type m:val="skw"/>
                          <m:ctrlPr>
                            <w:rPr>
                              <w:rFonts w:ascii="Cambria Math" w:hAnsi="Cambria Math" w:cs="Times New Roman"/>
                              <w:i/>
                              <w:szCs w:val="24"/>
                            </w:rPr>
                          </m:ctrlPr>
                        </m:fPr>
                        <m:num>
                          <m:r>
                            <w:rPr>
                              <w:rFonts w:ascii="Cambria Math" w:hAnsi="Cambria Math" w:cs="Times New Roman"/>
                              <w:szCs w:val="24"/>
                            </w:rPr>
                            <m:t>w</m:t>
                          </m:r>
                        </m:num>
                        <m:den>
                          <m:r>
                            <w:rPr>
                              <w:rFonts w:ascii="Cambria Math" w:hAnsi="Cambria Math" w:cs="Times New Roman"/>
                              <w:szCs w:val="24"/>
                            </w:rPr>
                            <m:t>2</m:t>
                          </m:r>
                        </m:den>
                      </m:f>
                    </m:den>
                  </m:f>
                </m:e>
              </m:d>
            </m:e>
            <m:sup>
              <m:r>
                <w:rPr>
                  <w:rFonts w:ascii="Cambria Math" w:hAnsi="Cambria Math" w:cs="Times New Roman"/>
                  <w:szCs w:val="24"/>
                </w:rPr>
                <m:t>2</m:t>
              </m:r>
            </m:sup>
          </m:sSup>
          <m:r>
            <w:rPr>
              <w:rFonts w:ascii="Cambria Math" w:hAnsi="Cambria Math" w:cs="Times New Roman"/>
              <w:szCs w:val="24"/>
            </w:rPr>
            <m:t>)</m:t>
          </m:r>
        </m:oMath>
      </m:oMathPara>
    </w:p>
    <w:p w14:paraId="23D1D7C3" w14:textId="5C5B079C" w:rsidR="003A26B8" w:rsidRPr="00EB11FD" w:rsidRDefault="00F9623E" w:rsidP="00EB11FD">
      <w:pPr>
        <w:spacing w:line="276" w:lineRule="auto"/>
        <w:rPr>
          <w:rFonts w:eastAsiaTheme="minorEastAsia" w:cs="Times New Roman"/>
          <w:szCs w:val="24"/>
        </w:rPr>
      </w:pPr>
      <w:r w:rsidRPr="00EB11FD">
        <w:rPr>
          <w:rFonts w:eastAsiaTheme="minorEastAsia" w:cs="Times New Roman"/>
          <w:szCs w:val="24"/>
        </w:rPr>
        <w:t xml:space="preserve">Where </w:t>
      </w:r>
      <m:oMath>
        <m:r>
          <w:rPr>
            <w:rFonts w:ascii="Cambria Math" w:hAnsi="Cambria Math" w:cs="Times New Roman"/>
            <w:szCs w:val="24"/>
          </w:rPr>
          <m:t>E</m:t>
        </m:r>
      </m:oMath>
      <w:r w:rsidRPr="00EB11FD">
        <w:rPr>
          <w:rFonts w:eastAsiaTheme="minorEastAsia" w:cs="Times New Roman"/>
          <w:szCs w:val="24"/>
        </w:rPr>
        <w:t xml:space="preserve"> is the value of the environmental factor</w:t>
      </w:r>
      <w:r w:rsidR="00F642BA" w:rsidRPr="00EB11FD">
        <w:rPr>
          <w:rFonts w:eastAsiaTheme="minorEastAsia" w:cs="Times New Roman"/>
          <w:szCs w:val="24"/>
        </w:rPr>
        <w:t xml:space="preserve">, </w:t>
      </w:r>
      <m:oMath>
        <m:r>
          <w:rPr>
            <w:rFonts w:ascii="Cambria Math" w:hAnsi="Cambria Math" w:cs="Times New Roman"/>
            <w:szCs w:val="24"/>
          </w:rPr>
          <m:t>z</m:t>
        </m:r>
      </m:oMath>
      <w:r w:rsidR="00F642BA" w:rsidRPr="00EB11FD">
        <w:rPr>
          <w:rFonts w:eastAsiaTheme="minorEastAsia" w:cs="Times New Roman"/>
          <w:szCs w:val="24"/>
        </w:rPr>
        <w:t xml:space="preserve"> controls the location of the maximum, </w:t>
      </w:r>
      <m:oMath>
        <m:r>
          <w:rPr>
            <w:rFonts w:ascii="Cambria Math" w:hAnsi="Cambria Math" w:cs="Times New Roman"/>
            <w:szCs w:val="24"/>
          </w:rPr>
          <m:t>w</m:t>
        </m:r>
      </m:oMath>
      <w:r w:rsidR="00F642BA" w:rsidRPr="00EB11FD">
        <w:rPr>
          <w:rFonts w:eastAsiaTheme="minorEastAsia" w:cs="Times New Roman"/>
          <w:szCs w:val="24"/>
        </w:rPr>
        <w:t xml:space="preserve"> controls the range of </w:t>
      </w:r>
      <m:oMath>
        <m:r>
          <w:rPr>
            <w:rFonts w:ascii="Cambria Math" w:hAnsi="Cambria Math" w:cs="Times New Roman"/>
            <w:szCs w:val="24"/>
          </w:rPr>
          <m:t>E</m:t>
        </m:r>
      </m:oMath>
      <w:r w:rsidR="00F642BA" w:rsidRPr="00EB11FD">
        <w:rPr>
          <w:rFonts w:eastAsiaTheme="minorEastAsia" w:cs="Times New Roman"/>
          <w:szCs w:val="24"/>
        </w:rPr>
        <w:t xml:space="preserve"> </w:t>
      </w:r>
      <w:r w:rsidR="007B6E04" w:rsidRPr="00EB11FD">
        <w:rPr>
          <w:rFonts w:eastAsiaTheme="minorEastAsia" w:cs="Times New Roman"/>
          <w:szCs w:val="24"/>
        </w:rPr>
        <w:t xml:space="preserve">(environmental driver) </w:t>
      </w:r>
      <w:r w:rsidR="00F642BA" w:rsidRPr="00EB11FD">
        <w:rPr>
          <w:rFonts w:eastAsiaTheme="minorEastAsia" w:cs="Times New Roman"/>
          <w:szCs w:val="24"/>
        </w:rPr>
        <w:t>over which the rate is positive</w:t>
      </w:r>
      <w:r w:rsidR="009A0D58" w:rsidRPr="00EB11FD">
        <w:rPr>
          <w:rFonts w:eastAsiaTheme="minorEastAsia" w:cs="Times New Roman"/>
          <w:szCs w:val="24"/>
        </w:rPr>
        <w:t xml:space="preserve">, </w:t>
      </w:r>
      <m:oMath>
        <m:r>
          <w:rPr>
            <w:rFonts w:ascii="Cambria Math" w:hAnsi="Cambria Math" w:cs="Times New Roman"/>
            <w:szCs w:val="24"/>
          </w:rPr>
          <m:t>a</m:t>
        </m:r>
      </m:oMath>
      <w:r w:rsidR="009A0D58" w:rsidRPr="00EB11FD">
        <w:rPr>
          <w:rFonts w:eastAsiaTheme="minorEastAsia" w:cs="Times New Roman"/>
          <w:szCs w:val="24"/>
        </w:rPr>
        <w:t xml:space="preserve"> is a scaling constant, and </w:t>
      </w:r>
      <m:oMath>
        <m:r>
          <w:rPr>
            <w:rFonts w:ascii="Cambria Math" w:hAnsi="Cambria Math" w:cs="Times New Roman"/>
            <w:szCs w:val="24"/>
          </w:rPr>
          <m:t>b</m:t>
        </m:r>
      </m:oMath>
      <w:r w:rsidR="009A0D58" w:rsidRPr="00EB11FD">
        <w:rPr>
          <w:rFonts w:eastAsiaTheme="minorEastAsia" w:cs="Times New Roman"/>
          <w:szCs w:val="24"/>
        </w:rPr>
        <w:t xml:space="preserve"> controls </w:t>
      </w:r>
      <w:r w:rsidR="00DC27A0" w:rsidRPr="00EB11FD">
        <w:rPr>
          <w:rFonts w:eastAsiaTheme="minorEastAsia" w:cs="Times New Roman"/>
          <w:szCs w:val="24"/>
        </w:rPr>
        <w:t>the rate of increase towards the maximum rate</w:t>
      </w:r>
      <w:del w:id="450" w:author="Owen Petchey" w:date="2023-07-18T13:32:00Z">
        <w:r w:rsidR="00DC27A0" w:rsidRPr="00EB11FD" w:rsidDel="00746575">
          <w:rPr>
            <w:rFonts w:eastAsiaTheme="minorEastAsia" w:cs="Times New Roman"/>
            <w:szCs w:val="24"/>
          </w:rPr>
          <w:delText>,</w:delText>
        </w:r>
      </w:del>
      <w:r w:rsidR="00DC27A0" w:rsidRPr="00EB11FD">
        <w:rPr>
          <w:rFonts w:eastAsiaTheme="minorEastAsia" w:cs="Times New Roman"/>
          <w:szCs w:val="24"/>
        </w:rPr>
        <w:t xml:space="preserve"> as </w:t>
      </w:r>
      <m:oMath>
        <m:r>
          <w:rPr>
            <w:rFonts w:ascii="Cambria Math" w:hAnsi="Cambria Math" w:cs="Times New Roman"/>
            <w:szCs w:val="24"/>
          </w:rPr>
          <m:t>E</m:t>
        </m:r>
      </m:oMath>
      <w:r w:rsidR="00DC27A0" w:rsidRPr="00EB11FD">
        <w:rPr>
          <w:rFonts w:eastAsiaTheme="minorEastAsia" w:cs="Times New Roman"/>
          <w:szCs w:val="24"/>
        </w:rPr>
        <w:t xml:space="preserve"> increases.</w:t>
      </w:r>
    </w:p>
    <w:p w14:paraId="6398CA61" w14:textId="45451F8A" w:rsidR="00204AE4" w:rsidRPr="00EB11FD" w:rsidRDefault="00DC27A0" w:rsidP="00EB11FD">
      <w:pPr>
        <w:spacing w:line="276" w:lineRule="auto"/>
        <w:ind w:firstLine="708"/>
        <w:rPr>
          <w:rFonts w:cs="Times New Roman"/>
          <w:szCs w:val="24"/>
        </w:rPr>
      </w:pPr>
      <w:del w:id="451" w:author="Owen Petchey" w:date="2023-07-18T13:32:00Z">
        <w:r w:rsidRPr="00EB11FD" w:rsidDel="00B9351D">
          <w:rPr>
            <w:rFonts w:cs="Times New Roman"/>
            <w:szCs w:val="24"/>
          </w:rPr>
          <w:delText>Y</w:delText>
        </w:r>
        <w:r w:rsidR="000251B8" w:rsidRPr="00EB11FD" w:rsidDel="00B9351D">
          <w:rPr>
            <w:rFonts w:cs="Times New Roman"/>
            <w:szCs w:val="24"/>
          </w:rPr>
          <w:delText>et, t</w:delText>
        </w:r>
      </w:del>
      <w:ins w:id="452" w:author="Owen Petchey" w:date="2023-07-18T13:32:00Z">
        <w:r w:rsidR="00B9351D">
          <w:rPr>
            <w:rFonts w:cs="Times New Roman"/>
            <w:szCs w:val="24"/>
          </w:rPr>
          <w:t>T</w:t>
        </w:r>
      </w:ins>
      <w:r w:rsidR="000251B8" w:rsidRPr="00EB11FD">
        <w:rPr>
          <w:rFonts w:cs="Times New Roman"/>
          <w:szCs w:val="24"/>
        </w:rPr>
        <w:t>he original Eppley function was developed to simulate species response to only one environmental variable. We thus adjusted it here to be able to account for the effects of two environmental drivers on species responses</w:t>
      </w:r>
      <w:r w:rsidR="00146269" w:rsidRPr="00EB11FD">
        <w:rPr>
          <w:rFonts w:cs="Times New Roman"/>
          <w:szCs w:val="24"/>
        </w:rPr>
        <w:t xml:space="preserve">. </w:t>
      </w:r>
    </w:p>
    <w:p w14:paraId="49A3C5C5" w14:textId="0E17CCA0" w:rsidR="00314AD0" w:rsidRPr="00EB11FD" w:rsidRDefault="007A23CE" w:rsidP="00EB11FD">
      <w:pPr>
        <w:shd w:val="clear" w:color="auto" w:fill="FFFFFF" w:themeFill="background1"/>
        <w:spacing w:after="0" w:line="276" w:lineRule="auto"/>
        <w:ind w:firstLine="720"/>
        <w:jc w:val="both"/>
        <w:rPr>
          <w:rFonts w:eastAsiaTheme="minorEastAsia"/>
          <w:szCs w:val="24"/>
        </w:rPr>
      </w:pPr>
      <m:oMathPara>
        <m:oMath>
          <m:r>
            <w:rPr>
              <w:rFonts w:ascii="Cambria Math" w:hAnsi="Cambria Math" w:cs="Times New Roman"/>
              <w:szCs w:val="24"/>
            </w:rPr>
            <m:t>rate</m:t>
          </m:r>
          <m:d>
            <m:dPr>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E</m:t>
                  </m:r>
                </m:e>
                <m:sub>
                  <m:r>
                    <w:rPr>
                      <w:rFonts w:ascii="Cambria Math" w:hAnsi="Cambria Math" w:cs="Times New Roman"/>
                      <w:szCs w:val="24"/>
                    </w:rPr>
                    <m:t>1</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E</m:t>
                  </m:r>
                </m:e>
                <m:sub>
                  <m:r>
                    <w:rPr>
                      <w:rFonts w:ascii="Cambria Math" w:hAnsi="Cambria Math" w:cs="Times New Roman"/>
                      <w:szCs w:val="24"/>
                    </w:rPr>
                    <m:t>2</m:t>
                  </m:r>
                </m:sub>
              </m:sSub>
            </m:e>
          </m:d>
          <m:r>
            <w:rPr>
              <w:rFonts w:ascii="Cambria Math" w:hAnsi="Cambria Math" w:cs="Times New Roman"/>
              <w:szCs w:val="24"/>
            </w:rPr>
            <m:t xml:space="preserve">= </m:t>
          </m:r>
          <m:sSup>
            <m:sSupPr>
              <m:ctrlPr>
                <w:rPr>
                  <w:rFonts w:ascii="Cambria Math" w:hAnsi="Cambria Math" w:cs="Times New Roman"/>
                  <w:i/>
                  <w:szCs w:val="24"/>
                </w:rPr>
              </m:ctrlPr>
            </m:sSupPr>
            <m:e>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1</m:t>
                  </m:r>
                </m:sub>
              </m:sSub>
              <m:r>
                <w:rPr>
                  <w:rFonts w:ascii="Cambria Math" w:hAnsi="Cambria Math" w:cs="Times New Roman"/>
                  <w:szCs w:val="24"/>
                </w:rPr>
                <m:t>e</m:t>
              </m:r>
            </m:e>
            <m:sup>
              <m:sSub>
                <m:sSubPr>
                  <m:ctrlPr>
                    <w:rPr>
                      <w:rFonts w:ascii="Cambria Math" w:hAnsi="Cambria Math" w:cs="Times New Roman"/>
                      <w:i/>
                      <w:szCs w:val="24"/>
                    </w:rPr>
                  </m:ctrlPr>
                </m:sSubPr>
                <m:e>
                  <m:r>
                    <w:rPr>
                      <w:rFonts w:ascii="Cambria Math" w:hAnsi="Cambria Math" w:cs="Times New Roman"/>
                      <w:szCs w:val="24"/>
                    </w:rPr>
                    <m:t>b</m:t>
                  </m:r>
                </m:e>
                <m:sub>
                  <m:r>
                    <w:rPr>
                      <w:rFonts w:ascii="Cambria Math" w:hAnsi="Cambria Math" w:cs="Times New Roman"/>
                      <w:szCs w:val="24"/>
                    </w:rPr>
                    <m:t>1</m:t>
                  </m:r>
                </m:sub>
              </m:sSub>
              <m:sSub>
                <m:sSubPr>
                  <m:ctrlPr>
                    <w:rPr>
                      <w:rFonts w:ascii="Cambria Math" w:hAnsi="Cambria Math" w:cs="Times New Roman"/>
                      <w:i/>
                      <w:szCs w:val="24"/>
                    </w:rPr>
                  </m:ctrlPr>
                </m:sSubPr>
                <m:e>
                  <m:r>
                    <w:rPr>
                      <w:rFonts w:ascii="Cambria Math" w:hAnsi="Cambria Math" w:cs="Times New Roman"/>
                      <w:szCs w:val="24"/>
                    </w:rPr>
                    <m:t>E</m:t>
                  </m:r>
                </m:e>
                <m:sub>
                  <m:r>
                    <w:rPr>
                      <w:rFonts w:ascii="Cambria Math" w:hAnsi="Cambria Math" w:cs="Times New Roman"/>
                      <w:szCs w:val="24"/>
                    </w:rPr>
                    <m:t>1</m:t>
                  </m:r>
                </m:sub>
              </m:sSub>
            </m:sup>
          </m:sSup>
          <m:d>
            <m:dPr>
              <m:ctrlPr>
                <w:rPr>
                  <w:rFonts w:ascii="Cambria Math" w:hAnsi="Cambria Math" w:cs="Times New Roman"/>
                  <w:i/>
                  <w:szCs w:val="24"/>
                </w:rPr>
              </m:ctrlPr>
            </m:dPr>
            <m:e>
              <m:r>
                <w:rPr>
                  <w:rFonts w:ascii="Cambria Math" w:hAnsi="Cambria Math" w:cs="Times New Roman"/>
                  <w:szCs w:val="24"/>
                </w:rPr>
                <m:t>1-</m:t>
              </m:r>
              <m:sSup>
                <m:sSupPr>
                  <m:ctrlPr>
                    <w:rPr>
                      <w:rFonts w:ascii="Cambria Math" w:hAnsi="Cambria Math" w:cs="Times New Roman"/>
                      <w:i/>
                      <w:szCs w:val="24"/>
                    </w:rPr>
                  </m:ctrlPr>
                </m:sSupPr>
                <m:e>
                  <m:d>
                    <m:dPr>
                      <m:ctrlPr>
                        <w:rPr>
                          <w:rFonts w:ascii="Cambria Math" w:hAnsi="Cambria Math" w:cs="Times New Roman"/>
                          <w:i/>
                          <w:szCs w:val="24"/>
                        </w:rPr>
                      </m:ctrlPr>
                    </m:dPr>
                    <m:e>
                      <m:f>
                        <m:fPr>
                          <m:ctrlPr>
                            <w:rPr>
                              <w:rFonts w:ascii="Cambria Math" w:hAnsi="Cambria Math" w:cs="Times New Roman"/>
                              <w:i/>
                              <w:szCs w:val="24"/>
                            </w:rPr>
                          </m:ctrlPr>
                        </m:fPr>
                        <m:num>
                          <m:sSub>
                            <m:sSubPr>
                              <m:ctrlPr>
                                <w:rPr>
                                  <w:rFonts w:ascii="Cambria Math" w:hAnsi="Cambria Math" w:cs="Times New Roman"/>
                                  <w:i/>
                                  <w:szCs w:val="24"/>
                                </w:rPr>
                              </m:ctrlPr>
                            </m:sSubPr>
                            <m:e>
                              <m:r>
                                <w:rPr>
                                  <w:rFonts w:ascii="Cambria Math" w:hAnsi="Cambria Math" w:cs="Times New Roman"/>
                                  <w:szCs w:val="24"/>
                                </w:rPr>
                                <m:t>E</m:t>
                              </m:r>
                            </m:e>
                            <m:sub>
                              <m:r>
                                <w:rPr>
                                  <w:rFonts w:ascii="Cambria Math" w:hAnsi="Cambria Math" w:cs="Times New Roman"/>
                                  <w:szCs w:val="24"/>
                                </w:rPr>
                                <m:t>1</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z</m:t>
                              </m:r>
                            </m:e>
                            <m:sub>
                              <m:r>
                                <w:rPr>
                                  <w:rFonts w:ascii="Cambria Math" w:hAnsi="Cambria Math" w:cs="Times New Roman"/>
                                  <w:szCs w:val="24"/>
                                </w:rPr>
                                <m:t>1</m:t>
                              </m:r>
                            </m:sub>
                          </m:sSub>
                        </m:num>
                        <m:den>
                          <m:f>
                            <m:fPr>
                              <m:type m:val="skw"/>
                              <m:ctrlPr>
                                <w:rPr>
                                  <w:rFonts w:ascii="Cambria Math" w:hAnsi="Cambria Math" w:cs="Times New Roman"/>
                                  <w:i/>
                                  <w:szCs w:val="24"/>
                                </w:rPr>
                              </m:ctrlPr>
                            </m:fPr>
                            <m:num>
                              <m:sSub>
                                <m:sSubPr>
                                  <m:ctrlPr>
                                    <w:rPr>
                                      <w:rFonts w:ascii="Cambria Math" w:hAnsi="Cambria Math" w:cs="Times New Roman"/>
                                      <w:i/>
                                      <w:szCs w:val="24"/>
                                    </w:rPr>
                                  </m:ctrlPr>
                                </m:sSubPr>
                                <m:e>
                                  <m:r>
                                    <w:rPr>
                                      <w:rFonts w:ascii="Cambria Math" w:hAnsi="Cambria Math" w:cs="Times New Roman"/>
                                      <w:szCs w:val="24"/>
                                    </w:rPr>
                                    <m:t>w</m:t>
                                  </m:r>
                                </m:e>
                                <m:sub>
                                  <m:r>
                                    <w:rPr>
                                      <w:rFonts w:ascii="Cambria Math" w:hAnsi="Cambria Math" w:cs="Times New Roman"/>
                                      <w:szCs w:val="24"/>
                                    </w:rPr>
                                    <m:t>1</m:t>
                                  </m:r>
                                </m:sub>
                              </m:sSub>
                            </m:num>
                            <m:den>
                              <m:r>
                                <w:rPr>
                                  <w:rFonts w:ascii="Cambria Math" w:hAnsi="Cambria Math" w:cs="Times New Roman"/>
                                  <w:szCs w:val="24"/>
                                </w:rPr>
                                <m:t>2</m:t>
                              </m:r>
                            </m:den>
                          </m:f>
                        </m:den>
                      </m:f>
                    </m:e>
                  </m:d>
                </m:e>
                <m:sup>
                  <m:r>
                    <w:rPr>
                      <w:rFonts w:ascii="Cambria Math" w:hAnsi="Cambria Math" w:cs="Times New Roman"/>
                      <w:szCs w:val="24"/>
                    </w:rPr>
                    <m:t>2</m:t>
                  </m:r>
                </m:sup>
              </m:sSup>
            </m:e>
          </m:d>
          <m:r>
            <w:rPr>
              <w:rFonts w:ascii="Cambria Math" w:hAnsi="Cambria Math" w:cs="Times New Roman"/>
              <w:szCs w:val="24"/>
            </w:rPr>
            <m:t xml:space="preserve">+ </m:t>
          </m:r>
          <m:sSup>
            <m:sSupPr>
              <m:ctrlPr>
                <w:rPr>
                  <w:rFonts w:ascii="Cambria Math" w:hAnsi="Cambria Math" w:cs="Times New Roman"/>
                  <w:i/>
                  <w:szCs w:val="24"/>
                </w:rPr>
              </m:ctrlPr>
            </m:sSupPr>
            <m:e>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2</m:t>
                  </m:r>
                </m:sub>
              </m:sSub>
              <m:r>
                <w:rPr>
                  <w:rFonts w:ascii="Cambria Math" w:hAnsi="Cambria Math" w:cs="Times New Roman"/>
                  <w:szCs w:val="24"/>
                </w:rPr>
                <m:t>e</m:t>
              </m:r>
            </m:e>
            <m:sup>
              <m:sSub>
                <m:sSubPr>
                  <m:ctrlPr>
                    <w:rPr>
                      <w:rFonts w:ascii="Cambria Math" w:hAnsi="Cambria Math" w:cs="Times New Roman"/>
                      <w:i/>
                      <w:szCs w:val="24"/>
                    </w:rPr>
                  </m:ctrlPr>
                </m:sSubPr>
                <m:e>
                  <m:r>
                    <w:rPr>
                      <w:rFonts w:ascii="Cambria Math" w:hAnsi="Cambria Math" w:cs="Times New Roman"/>
                      <w:szCs w:val="24"/>
                    </w:rPr>
                    <m:t>b</m:t>
                  </m:r>
                </m:e>
                <m:sub>
                  <m:r>
                    <w:rPr>
                      <w:rFonts w:ascii="Cambria Math" w:hAnsi="Cambria Math" w:cs="Times New Roman"/>
                      <w:szCs w:val="24"/>
                    </w:rPr>
                    <m:t>2</m:t>
                  </m:r>
                </m:sub>
              </m:sSub>
              <m:sSub>
                <m:sSubPr>
                  <m:ctrlPr>
                    <w:rPr>
                      <w:rFonts w:ascii="Cambria Math" w:hAnsi="Cambria Math" w:cs="Times New Roman"/>
                      <w:i/>
                      <w:szCs w:val="24"/>
                    </w:rPr>
                  </m:ctrlPr>
                </m:sSubPr>
                <m:e>
                  <m:r>
                    <w:rPr>
                      <w:rFonts w:ascii="Cambria Math" w:hAnsi="Cambria Math" w:cs="Times New Roman"/>
                      <w:szCs w:val="24"/>
                    </w:rPr>
                    <m:t>E</m:t>
                  </m:r>
                </m:e>
                <m:sub>
                  <m:r>
                    <w:rPr>
                      <w:rFonts w:ascii="Cambria Math" w:hAnsi="Cambria Math" w:cs="Times New Roman"/>
                      <w:szCs w:val="24"/>
                    </w:rPr>
                    <m:t>2</m:t>
                  </m:r>
                </m:sub>
              </m:sSub>
            </m:sup>
          </m:sSup>
          <m:d>
            <m:dPr>
              <m:ctrlPr>
                <w:rPr>
                  <w:rFonts w:ascii="Cambria Math" w:hAnsi="Cambria Math" w:cs="Times New Roman"/>
                  <w:i/>
                  <w:szCs w:val="24"/>
                </w:rPr>
              </m:ctrlPr>
            </m:dPr>
            <m:e>
              <m:r>
                <w:rPr>
                  <w:rFonts w:ascii="Cambria Math" w:hAnsi="Cambria Math" w:cs="Times New Roman"/>
                  <w:szCs w:val="24"/>
                </w:rPr>
                <m:t>1-</m:t>
              </m:r>
              <m:sSup>
                <m:sSupPr>
                  <m:ctrlPr>
                    <w:rPr>
                      <w:rFonts w:ascii="Cambria Math" w:hAnsi="Cambria Math" w:cs="Times New Roman"/>
                      <w:i/>
                      <w:szCs w:val="24"/>
                    </w:rPr>
                  </m:ctrlPr>
                </m:sSupPr>
                <m:e>
                  <m:d>
                    <m:dPr>
                      <m:ctrlPr>
                        <w:rPr>
                          <w:rFonts w:ascii="Cambria Math" w:hAnsi="Cambria Math" w:cs="Times New Roman"/>
                          <w:i/>
                          <w:szCs w:val="24"/>
                        </w:rPr>
                      </m:ctrlPr>
                    </m:dPr>
                    <m:e>
                      <m:f>
                        <m:fPr>
                          <m:ctrlPr>
                            <w:rPr>
                              <w:rFonts w:ascii="Cambria Math" w:hAnsi="Cambria Math" w:cs="Times New Roman"/>
                              <w:i/>
                              <w:szCs w:val="24"/>
                            </w:rPr>
                          </m:ctrlPr>
                        </m:fPr>
                        <m:num>
                          <m:sSub>
                            <m:sSubPr>
                              <m:ctrlPr>
                                <w:rPr>
                                  <w:rFonts w:ascii="Cambria Math" w:hAnsi="Cambria Math" w:cs="Times New Roman"/>
                                  <w:i/>
                                  <w:szCs w:val="24"/>
                                </w:rPr>
                              </m:ctrlPr>
                            </m:sSubPr>
                            <m:e>
                              <m:r>
                                <w:rPr>
                                  <w:rFonts w:ascii="Cambria Math" w:hAnsi="Cambria Math" w:cs="Times New Roman"/>
                                  <w:szCs w:val="24"/>
                                </w:rPr>
                                <m:t>E</m:t>
                              </m:r>
                            </m:e>
                            <m:sub>
                              <m:r>
                                <w:rPr>
                                  <w:rFonts w:ascii="Cambria Math" w:hAnsi="Cambria Math" w:cs="Times New Roman"/>
                                  <w:szCs w:val="24"/>
                                </w:rPr>
                                <m:t>2</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z</m:t>
                              </m:r>
                            </m:e>
                            <m:sub>
                              <m:r>
                                <w:rPr>
                                  <w:rFonts w:ascii="Cambria Math" w:hAnsi="Cambria Math" w:cs="Times New Roman"/>
                                  <w:szCs w:val="24"/>
                                </w:rPr>
                                <m:t>2</m:t>
                              </m:r>
                            </m:sub>
                          </m:sSub>
                        </m:num>
                        <m:den>
                          <m:f>
                            <m:fPr>
                              <m:type m:val="skw"/>
                              <m:ctrlPr>
                                <w:rPr>
                                  <w:rFonts w:ascii="Cambria Math" w:hAnsi="Cambria Math" w:cs="Times New Roman"/>
                                  <w:i/>
                                  <w:szCs w:val="24"/>
                                </w:rPr>
                              </m:ctrlPr>
                            </m:fPr>
                            <m:num>
                              <m:sSub>
                                <m:sSubPr>
                                  <m:ctrlPr>
                                    <w:rPr>
                                      <w:rFonts w:ascii="Cambria Math" w:hAnsi="Cambria Math" w:cs="Times New Roman"/>
                                      <w:i/>
                                      <w:szCs w:val="24"/>
                                    </w:rPr>
                                  </m:ctrlPr>
                                </m:sSubPr>
                                <m:e>
                                  <m:r>
                                    <w:rPr>
                                      <w:rFonts w:ascii="Cambria Math" w:hAnsi="Cambria Math" w:cs="Times New Roman"/>
                                      <w:szCs w:val="24"/>
                                    </w:rPr>
                                    <m:t>w</m:t>
                                  </m:r>
                                </m:e>
                                <m:sub>
                                  <m:r>
                                    <w:rPr>
                                      <w:rFonts w:ascii="Cambria Math" w:hAnsi="Cambria Math" w:cs="Times New Roman"/>
                                      <w:szCs w:val="24"/>
                                    </w:rPr>
                                    <m:t>2</m:t>
                                  </m:r>
                                </m:sub>
                              </m:sSub>
                            </m:num>
                            <m:den>
                              <m:r>
                                <w:rPr>
                                  <w:rFonts w:ascii="Cambria Math" w:hAnsi="Cambria Math" w:cs="Times New Roman"/>
                                  <w:szCs w:val="24"/>
                                </w:rPr>
                                <m:t>2</m:t>
                              </m:r>
                            </m:den>
                          </m:f>
                        </m:den>
                      </m:f>
                    </m:e>
                  </m:d>
                </m:e>
                <m:sup>
                  <m:r>
                    <w:rPr>
                      <w:rFonts w:ascii="Cambria Math" w:hAnsi="Cambria Math" w:cs="Times New Roman"/>
                      <w:szCs w:val="24"/>
                    </w:rPr>
                    <m:t>2</m:t>
                  </m:r>
                </m:sup>
              </m:sSup>
            </m:e>
          </m:d>
        </m:oMath>
      </m:oMathPara>
    </w:p>
    <w:p w14:paraId="313CAC01" w14:textId="77777777" w:rsidR="00574D6A" w:rsidRPr="00EB11FD" w:rsidRDefault="00574D6A" w:rsidP="00EB11FD">
      <w:pPr>
        <w:shd w:val="clear" w:color="auto" w:fill="FFFFFF" w:themeFill="background1"/>
        <w:spacing w:after="0" w:line="276" w:lineRule="auto"/>
        <w:ind w:firstLine="720"/>
        <w:jc w:val="both"/>
        <w:rPr>
          <w:rFonts w:eastAsiaTheme="minorEastAsia"/>
          <w:szCs w:val="24"/>
        </w:rPr>
      </w:pPr>
    </w:p>
    <w:p w14:paraId="6E8903DE" w14:textId="4449CBB8" w:rsidR="00F93476" w:rsidRDefault="00945885" w:rsidP="00EB11FD">
      <w:pPr>
        <w:shd w:val="clear" w:color="auto" w:fill="FFFFFF" w:themeFill="background1"/>
        <w:spacing w:after="0" w:line="276" w:lineRule="auto"/>
        <w:ind w:firstLine="720"/>
        <w:jc w:val="both"/>
        <w:rPr>
          <w:rFonts w:cs="Times New Roman"/>
          <w:szCs w:val="24"/>
        </w:rPr>
      </w:pPr>
      <w:r>
        <w:rPr>
          <w:rFonts w:eastAsiaTheme="minorEastAsia"/>
          <w:szCs w:val="24"/>
        </w:rPr>
        <w:t>Species often show stronger responses to one particular driver compared to another one</w:t>
      </w:r>
      <w:r w:rsidR="00075A53">
        <w:rPr>
          <w:rFonts w:eastAsiaTheme="minorEastAsia"/>
          <w:szCs w:val="24"/>
        </w:rPr>
        <w:t xml:space="preserve">, even when the overall response is mediated by more than one driver of environmental change </w:t>
      </w:r>
      <w:r>
        <w:rPr>
          <w:rFonts w:cs="Times New Roman"/>
          <w:szCs w:val="24"/>
        </w:rPr>
        <w:fldChar w:fldCharType="begin"/>
      </w:r>
      <w:r w:rsidR="007034E5">
        <w:rPr>
          <w:rFonts w:cs="Times New Roman"/>
          <w:szCs w:val="24"/>
        </w:rPr>
        <w:instrText xml:space="preserve"> ADDIN ZOTERO_ITEM CSL_CITATION {"citationID":"8poYLANy","properties":{"formattedCitation":"(Schulhof {\\i{}et al.} 2019)","plainCitation":"(Schulhof et al. 2019)","noteIndex":0},"citationItems":[{"id":"q7yuC0cJ/ExM9PPSu","uris":["http://zotero.org/users/10426170/items/4ITL9C5A"],"itemData":{"id":533,"type":"article-journal","abstract":"Global change involves shifts in multiple environmental factors that act in concert to shape ecological systems in ways that depend on local biotic and abiotic conditions. Little is known about the effects of combined global change stressors on phytoplankton communities, and particularly how these are mediated by distinct community properties such as productivity, grazing pressure and size distribution. Here, we tested for the effects of warming and eutrophication on phytoplankton net growth rate and C:N:P stoichiometry in two phytoplankton cell size fractions (&lt;30 µm and &gt;30 µm) in the presence and absence of grazing in microcosm experiments. Because effects may also depend on lake productivity, we used phytoplankton communities from three Dutch lakes spanning a trophic gradient. We measured the response of each community to multifactorial combinations of temperature, nutrient, and grazing treatments and found that nutrients elevated net growth rates and reduced carbon:nutrient ratios of all three phytoplankton communities. Warming effects on growth and stoichiometry depended on nutrient supply and lake productivity, with enhanced growth in the most productive community dominated by cyanobacteria, and strongest stoichiometric responses in the most oligotrophic community at ambient nutrient levels. Grazing effects were also most evident in the most oligotrophic community, with reduced net growth rates and phytoplankton C:P stoichiometry that suggests consumer-driven nutrient recycling. Our experiments indicate that stoichiometric responses to warming and interactions with nutrient addition and grazing are not universal but depend on lake productivity and cell size distribution.","container-title":"Global Change Biology","DOI":"10.1111/gcb.14660","ISSN":"13652486","issue":"8","note":"PMID: 31004556","page":"2751-2762","title":"Phytoplankton growth and stoichiometric responses to warming, nutrient addition and grazing depend on lake productivity and cell size","volume":"25","author":[{"family":"Schulhof","given":"Marika A."},{"family":"Shurin","given":"Jonathan B."},{"family":"Declerck","given":"Steven A.J."},{"family":"Van de Waal","given":"Dedmer B."}],"issued":{"date-parts":[["2019"]]}}}],"schema":"https://github.com/citation-style-language/schema/raw/master/csl-citation.json"} </w:instrText>
      </w:r>
      <w:r>
        <w:rPr>
          <w:rFonts w:cs="Times New Roman"/>
          <w:szCs w:val="24"/>
        </w:rPr>
        <w:fldChar w:fldCharType="separate"/>
      </w:r>
      <w:r w:rsidRPr="001F545C">
        <w:rPr>
          <w:rFonts w:cs="Times New Roman"/>
        </w:rPr>
        <w:t xml:space="preserve">(Schulhof </w:t>
      </w:r>
      <w:r w:rsidRPr="001F545C">
        <w:rPr>
          <w:rFonts w:cs="Times New Roman"/>
          <w:i/>
          <w:iCs/>
        </w:rPr>
        <w:t>et al.</w:t>
      </w:r>
      <w:r w:rsidRPr="001F545C">
        <w:rPr>
          <w:rFonts w:cs="Times New Roman"/>
        </w:rPr>
        <w:t xml:space="preserve"> 2019)</w:t>
      </w:r>
      <w:r>
        <w:rPr>
          <w:rFonts w:cs="Times New Roman"/>
          <w:szCs w:val="24"/>
        </w:rPr>
        <w:fldChar w:fldCharType="end"/>
      </w:r>
      <w:r>
        <w:rPr>
          <w:rFonts w:cs="Times New Roman"/>
          <w:szCs w:val="24"/>
        </w:rPr>
        <w:t xml:space="preserve">. </w:t>
      </w:r>
      <w:r w:rsidR="001B3F62">
        <w:rPr>
          <w:rFonts w:cs="Times New Roman"/>
          <w:szCs w:val="24"/>
        </w:rPr>
        <w:t xml:space="preserve">This is, the growth rate of a species </w:t>
      </w:r>
      <w:r w:rsidR="008415E2">
        <w:rPr>
          <w:rFonts w:cs="Times New Roman"/>
          <w:szCs w:val="24"/>
        </w:rPr>
        <w:t>increases or decreases</w:t>
      </w:r>
      <w:r w:rsidR="001B3F62">
        <w:rPr>
          <w:rFonts w:cs="Times New Roman"/>
          <w:szCs w:val="24"/>
        </w:rPr>
        <w:t xml:space="preserve"> </w:t>
      </w:r>
      <w:r w:rsidR="00075A53">
        <w:rPr>
          <w:rFonts w:cs="Times New Roman"/>
          <w:szCs w:val="24"/>
        </w:rPr>
        <w:t xml:space="preserve">more </w:t>
      </w:r>
      <w:r w:rsidR="00DA6FD4">
        <w:rPr>
          <w:rFonts w:cs="Times New Roman"/>
          <w:szCs w:val="24"/>
        </w:rPr>
        <w:t xml:space="preserve">in response to </w:t>
      </w:r>
      <w:r w:rsidR="00FD4DE5">
        <w:rPr>
          <w:rFonts w:cs="Times New Roman"/>
          <w:szCs w:val="24"/>
        </w:rPr>
        <w:t xml:space="preserve">a given </w:t>
      </w:r>
      <w:r w:rsidR="008415E2">
        <w:rPr>
          <w:rFonts w:cs="Times New Roman"/>
          <w:szCs w:val="24"/>
        </w:rPr>
        <w:t>change</w:t>
      </w:r>
      <w:r w:rsidR="00DA6FD4">
        <w:rPr>
          <w:rFonts w:cs="Times New Roman"/>
          <w:szCs w:val="24"/>
        </w:rPr>
        <w:t xml:space="preserve"> in one environmental variable compared to </w:t>
      </w:r>
      <w:r w:rsidR="008415E2">
        <w:rPr>
          <w:rFonts w:cs="Times New Roman"/>
          <w:szCs w:val="24"/>
        </w:rPr>
        <w:t xml:space="preserve">the same amount of change in </w:t>
      </w:r>
      <w:r w:rsidR="00DA6FD4">
        <w:rPr>
          <w:rFonts w:cs="Times New Roman"/>
          <w:szCs w:val="24"/>
        </w:rPr>
        <w:t>another environmental variable</w:t>
      </w:r>
      <w:r w:rsidR="00075A53">
        <w:rPr>
          <w:rFonts w:cs="Times New Roman"/>
          <w:szCs w:val="24"/>
        </w:rPr>
        <w:t xml:space="preserve">. </w:t>
      </w:r>
      <w:r w:rsidR="008415E2">
        <w:rPr>
          <w:rFonts w:cs="Times New Roman"/>
          <w:szCs w:val="24"/>
        </w:rPr>
        <w:t>To</w:t>
      </w:r>
      <w:r>
        <w:rPr>
          <w:rFonts w:cs="Times New Roman"/>
          <w:szCs w:val="24"/>
        </w:rPr>
        <w:t xml:space="preserve"> </w:t>
      </w:r>
      <w:r w:rsidR="004146D4">
        <w:rPr>
          <w:rFonts w:cs="Times New Roman"/>
          <w:szCs w:val="24"/>
        </w:rPr>
        <w:t>specifically simulate this kind of behaviour</w:t>
      </w:r>
      <w:r w:rsidR="00396D90">
        <w:rPr>
          <w:rFonts w:cs="Times New Roman"/>
          <w:szCs w:val="24"/>
        </w:rPr>
        <w:t xml:space="preserve">, we introduced </w:t>
      </w:r>
      <w:r>
        <w:rPr>
          <w:rFonts w:cs="Times New Roman"/>
          <w:szCs w:val="24"/>
        </w:rPr>
        <w:t xml:space="preserve">differences in the magnitude of responses </w:t>
      </w:r>
      <w:r w:rsidR="00BD6F70">
        <w:rPr>
          <w:rFonts w:cs="Times New Roman"/>
          <w:szCs w:val="24"/>
        </w:rPr>
        <w:t>to different environmental variables</w:t>
      </w:r>
      <w:r w:rsidR="00396D90">
        <w:rPr>
          <w:rFonts w:cs="Times New Roman"/>
          <w:szCs w:val="24"/>
        </w:rPr>
        <w:t xml:space="preserve"> by </w:t>
      </w:r>
      <w:r w:rsidR="00BD6F70">
        <w:rPr>
          <w:rFonts w:cs="Times New Roman"/>
          <w:szCs w:val="24"/>
        </w:rPr>
        <w:t>set</w:t>
      </w:r>
      <w:r w:rsidR="00396D90">
        <w:rPr>
          <w:rFonts w:cs="Times New Roman"/>
          <w:szCs w:val="24"/>
        </w:rPr>
        <w:t>ting</w:t>
      </w:r>
      <w:r w:rsidR="00076130">
        <w:rPr>
          <w:rFonts w:cs="Times New Roman"/>
          <w:szCs w:val="24"/>
        </w:rPr>
        <w:t xml:space="preserve"> different values for the</w:t>
      </w:r>
      <w:r w:rsidR="00BD6F70">
        <w:rPr>
          <w:rFonts w:cs="Times New Roman"/>
          <w:szCs w:val="24"/>
        </w:rPr>
        <w:t xml:space="preserve"> </w:t>
      </w:r>
      <w:r w:rsidR="00016893">
        <w:rPr>
          <w:rFonts w:cs="Times New Roman"/>
          <w:szCs w:val="24"/>
        </w:rPr>
        <w:t xml:space="preserve">parameters </w:t>
      </w:r>
      <w:r w:rsidR="00016893" w:rsidRPr="00076130">
        <w:rPr>
          <w:rFonts w:cs="Times New Roman"/>
          <w:i/>
          <w:iCs/>
          <w:szCs w:val="24"/>
        </w:rPr>
        <w:t>a</w:t>
      </w:r>
      <w:r w:rsidR="00016893">
        <w:rPr>
          <w:rFonts w:cs="Times New Roman"/>
          <w:szCs w:val="24"/>
        </w:rPr>
        <w:t xml:space="preserve"> and </w:t>
      </w:r>
      <w:r w:rsidR="00016893" w:rsidRPr="00076130">
        <w:rPr>
          <w:rFonts w:cs="Times New Roman"/>
          <w:i/>
          <w:iCs/>
          <w:szCs w:val="24"/>
        </w:rPr>
        <w:t>b</w:t>
      </w:r>
      <w:r w:rsidR="00076130">
        <w:rPr>
          <w:rFonts w:cs="Times New Roman"/>
          <w:szCs w:val="24"/>
        </w:rPr>
        <w:t>, so that t</w:t>
      </w:r>
      <w:r w:rsidR="002F69A9">
        <w:rPr>
          <w:rFonts w:cs="Times New Roman"/>
          <w:szCs w:val="24"/>
        </w:rPr>
        <w:t>emperature would be the environmental variable having the largest effect on species’ growth rate</w:t>
      </w:r>
      <w:r w:rsidR="00406503">
        <w:rPr>
          <w:rFonts w:cs="Times New Roman"/>
          <w:szCs w:val="24"/>
        </w:rPr>
        <w:t xml:space="preserve"> (Fig. 8</w:t>
      </w:r>
      <w:ins w:id="453" w:author="Owen Petchey" w:date="2023-07-18T13:35:00Z">
        <w:r w:rsidR="006A0A5F">
          <w:rPr>
            <w:rFonts w:cs="Times New Roman"/>
            <w:szCs w:val="24"/>
          </w:rPr>
          <w:t>a, b</w:t>
        </w:r>
      </w:ins>
      <w:r w:rsidR="00406503">
        <w:rPr>
          <w:rFonts w:cs="Times New Roman"/>
          <w:szCs w:val="24"/>
        </w:rPr>
        <w:t>)</w:t>
      </w:r>
      <w:r w:rsidR="001F5EC7">
        <w:rPr>
          <w:rFonts w:cs="Times New Roman"/>
          <w:szCs w:val="24"/>
        </w:rPr>
        <w:t>.</w:t>
      </w:r>
    </w:p>
    <w:p w14:paraId="711FEF61" w14:textId="77777777" w:rsidR="006F0686" w:rsidRDefault="006F0686" w:rsidP="00EB11FD">
      <w:pPr>
        <w:shd w:val="clear" w:color="auto" w:fill="FFFFFF" w:themeFill="background1"/>
        <w:spacing w:after="0" w:line="276" w:lineRule="auto"/>
        <w:ind w:firstLine="720"/>
        <w:jc w:val="both"/>
        <w:rPr>
          <w:rFonts w:cs="Times New Roman"/>
          <w:szCs w:val="24"/>
        </w:rPr>
      </w:pPr>
    </w:p>
    <w:p w14:paraId="30C69840" w14:textId="77777777" w:rsidR="006F0686" w:rsidRDefault="006F0686" w:rsidP="00EB11FD">
      <w:pPr>
        <w:shd w:val="clear" w:color="auto" w:fill="FFFFFF" w:themeFill="background1"/>
        <w:spacing w:after="0" w:line="276" w:lineRule="auto"/>
        <w:ind w:firstLine="720"/>
        <w:jc w:val="both"/>
        <w:rPr>
          <w:rFonts w:cs="Times New Roman"/>
          <w:szCs w:val="24"/>
        </w:rPr>
      </w:pPr>
    </w:p>
    <w:commentRangeStart w:id="454"/>
    <w:p w14:paraId="771DBD8A" w14:textId="0B9B6E66" w:rsidR="006F0686" w:rsidRPr="0092266F" w:rsidRDefault="00D91665" w:rsidP="006F0686">
      <w:pPr>
        <w:shd w:val="clear" w:color="auto" w:fill="FFFFFF" w:themeFill="background1"/>
        <w:spacing w:after="0" w:line="276" w:lineRule="auto"/>
        <w:ind w:firstLine="720"/>
        <w:jc w:val="both"/>
        <w:rPr>
          <w:rFonts w:eastAsiaTheme="minorEastAsia"/>
          <w:szCs w:val="24"/>
          <w:lang w:val="it-IT"/>
        </w:rPr>
      </w:pPr>
      <m:oMath>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lang w:val="it-IT"/>
              </w:rPr>
              <m:t>1</m:t>
            </m:r>
          </m:sub>
        </m:sSub>
      </m:oMath>
      <w:r w:rsidR="006F0686" w:rsidRPr="0092266F">
        <w:rPr>
          <w:rFonts w:eastAsiaTheme="minorEastAsia"/>
          <w:szCs w:val="24"/>
          <w:lang w:val="it-IT"/>
        </w:rPr>
        <w:t xml:space="preserve"> = 1e-9,</w:t>
      </w:r>
    </w:p>
    <w:p w14:paraId="4AFD5144" w14:textId="08045C73" w:rsidR="006F0686" w:rsidRPr="0092266F" w:rsidRDefault="00D91665" w:rsidP="006F0686">
      <w:pPr>
        <w:shd w:val="clear" w:color="auto" w:fill="FFFFFF" w:themeFill="background1"/>
        <w:spacing w:after="0" w:line="276" w:lineRule="auto"/>
        <w:ind w:firstLine="720"/>
        <w:jc w:val="both"/>
        <w:rPr>
          <w:rFonts w:eastAsiaTheme="minorEastAsia"/>
          <w:szCs w:val="24"/>
          <w:lang w:val="it-IT"/>
        </w:rPr>
      </w:pPr>
      <m:oMath>
        <m:sSub>
          <m:sSubPr>
            <m:ctrlPr>
              <w:rPr>
                <w:rFonts w:ascii="Cambria Math" w:hAnsi="Cambria Math" w:cs="Times New Roman"/>
                <w:i/>
                <w:szCs w:val="24"/>
              </w:rPr>
            </m:ctrlPr>
          </m:sSubPr>
          <m:e>
            <m:r>
              <w:rPr>
                <w:rFonts w:ascii="Cambria Math" w:hAnsi="Cambria Math" w:cs="Times New Roman"/>
                <w:szCs w:val="24"/>
              </w:rPr>
              <m:t>b</m:t>
            </m:r>
          </m:e>
          <m:sub>
            <m:r>
              <w:rPr>
                <w:rFonts w:ascii="Cambria Math" w:hAnsi="Cambria Math" w:cs="Times New Roman"/>
                <w:szCs w:val="24"/>
                <w:lang w:val="it-IT"/>
              </w:rPr>
              <m:t>1</m:t>
            </m:r>
          </m:sub>
        </m:sSub>
      </m:oMath>
      <w:r w:rsidR="006F0686" w:rsidRPr="0092266F">
        <w:rPr>
          <w:rFonts w:eastAsiaTheme="minorEastAsia"/>
          <w:szCs w:val="24"/>
          <w:lang w:val="it-IT"/>
        </w:rPr>
        <w:t xml:space="preserve"> = 0.063,</w:t>
      </w:r>
    </w:p>
    <w:p w14:paraId="73237A89" w14:textId="12C6A7D8" w:rsidR="006F0686" w:rsidRPr="0092266F" w:rsidRDefault="00D91665" w:rsidP="006F0686">
      <w:pPr>
        <w:shd w:val="clear" w:color="auto" w:fill="FFFFFF" w:themeFill="background1"/>
        <w:spacing w:after="0" w:line="276" w:lineRule="auto"/>
        <w:ind w:firstLine="720"/>
        <w:jc w:val="both"/>
        <w:rPr>
          <w:rFonts w:eastAsiaTheme="minorEastAsia"/>
          <w:szCs w:val="24"/>
          <w:lang w:val="it-IT"/>
        </w:rPr>
      </w:pPr>
      <m:oMath>
        <m:sSub>
          <m:sSubPr>
            <m:ctrlPr>
              <w:rPr>
                <w:rFonts w:ascii="Cambria Math" w:hAnsi="Cambria Math" w:cs="Times New Roman"/>
                <w:i/>
                <w:szCs w:val="24"/>
              </w:rPr>
            </m:ctrlPr>
          </m:sSubPr>
          <m:e>
            <m:r>
              <w:rPr>
                <w:rFonts w:ascii="Cambria Math" w:hAnsi="Cambria Math" w:cs="Times New Roman"/>
                <w:szCs w:val="24"/>
              </w:rPr>
              <m:t>z</m:t>
            </m:r>
          </m:e>
          <m:sub>
            <m:r>
              <w:rPr>
                <w:rFonts w:ascii="Cambria Math" w:hAnsi="Cambria Math" w:cs="Times New Roman"/>
                <w:szCs w:val="24"/>
                <w:lang w:val="it-IT"/>
              </w:rPr>
              <m:t>1</m:t>
            </m:r>
          </m:sub>
        </m:sSub>
      </m:oMath>
      <w:r w:rsidR="006F0686" w:rsidRPr="0092266F">
        <w:rPr>
          <w:rFonts w:eastAsiaTheme="minorEastAsia"/>
          <w:szCs w:val="24"/>
          <w:lang w:val="it-IT"/>
        </w:rPr>
        <w:t xml:space="preserve"> = 285,</w:t>
      </w:r>
    </w:p>
    <w:p w14:paraId="3320DBFF" w14:textId="2A187012" w:rsidR="006F0686" w:rsidRPr="0092266F" w:rsidRDefault="00D91665" w:rsidP="006F0686">
      <w:pPr>
        <w:shd w:val="clear" w:color="auto" w:fill="FFFFFF" w:themeFill="background1"/>
        <w:spacing w:after="0" w:line="276" w:lineRule="auto"/>
        <w:ind w:firstLine="720"/>
        <w:jc w:val="both"/>
        <w:rPr>
          <w:rFonts w:eastAsiaTheme="minorEastAsia"/>
          <w:szCs w:val="24"/>
          <w:lang w:val="it-IT"/>
        </w:rPr>
      </w:pPr>
      <m:oMath>
        <m:sSub>
          <m:sSubPr>
            <m:ctrlPr>
              <w:rPr>
                <w:rFonts w:ascii="Cambria Math" w:hAnsi="Cambria Math" w:cs="Times New Roman"/>
                <w:i/>
                <w:szCs w:val="24"/>
              </w:rPr>
            </m:ctrlPr>
          </m:sSubPr>
          <m:e>
            <m:r>
              <w:rPr>
                <w:rFonts w:ascii="Cambria Math" w:hAnsi="Cambria Math" w:cs="Times New Roman"/>
                <w:szCs w:val="24"/>
              </w:rPr>
              <m:t>w</m:t>
            </m:r>
          </m:e>
          <m:sub>
            <m:r>
              <w:rPr>
                <w:rFonts w:ascii="Cambria Math" w:hAnsi="Cambria Math" w:cs="Times New Roman"/>
                <w:szCs w:val="24"/>
                <w:lang w:val="it-IT"/>
              </w:rPr>
              <m:t>1</m:t>
            </m:r>
          </m:sub>
        </m:sSub>
      </m:oMath>
      <w:r w:rsidR="006F0686" w:rsidRPr="0092266F">
        <w:rPr>
          <w:rFonts w:eastAsiaTheme="minorEastAsia"/>
          <w:szCs w:val="24"/>
          <w:lang w:val="it-IT"/>
        </w:rPr>
        <w:t xml:space="preserve"> = 60,</w:t>
      </w:r>
    </w:p>
    <w:p w14:paraId="0EA493CA" w14:textId="6685E59D" w:rsidR="006F0686" w:rsidRPr="0092266F" w:rsidRDefault="00D91665" w:rsidP="006F0686">
      <w:pPr>
        <w:shd w:val="clear" w:color="auto" w:fill="FFFFFF" w:themeFill="background1"/>
        <w:spacing w:after="0" w:line="276" w:lineRule="auto"/>
        <w:ind w:firstLine="720"/>
        <w:jc w:val="both"/>
        <w:rPr>
          <w:rFonts w:eastAsiaTheme="minorEastAsia"/>
          <w:szCs w:val="24"/>
          <w:lang w:val="it-IT"/>
        </w:rPr>
      </w:pPr>
      <m:oMath>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lang w:val="it-IT"/>
              </w:rPr>
              <m:t>2</m:t>
            </m:r>
          </m:sub>
        </m:sSub>
      </m:oMath>
      <w:r w:rsidR="006F0686" w:rsidRPr="0092266F">
        <w:rPr>
          <w:rFonts w:eastAsiaTheme="minorEastAsia"/>
          <w:szCs w:val="24"/>
          <w:lang w:val="it-IT"/>
        </w:rPr>
        <w:t>= 1e-3,</w:t>
      </w:r>
    </w:p>
    <w:p w14:paraId="5AC6712A" w14:textId="17185386" w:rsidR="006F0686" w:rsidRPr="0092266F" w:rsidRDefault="00D91665" w:rsidP="006F0686">
      <w:pPr>
        <w:shd w:val="clear" w:color="auto" w:fill="FFFFFF" w:themeFill="background1"/>
        <w:spacing w:after="0" w:line="276" w:lineRule="auto"/>
        <w:ind w:firstLine="720"/>
        <w:jc w:val="both"/>
        <w:rPr>
          <w:rFonts w:eastAsiaTheme="minorEastAsia"/>
          <w:szCs w:val="24"/>
          <w:lang w:val="it-IT"/>
        </w:rPr>
      </w:pPr>
      <m:oMath>
        <m:sSub>
          <m:sSubPr>
            <m:ctrlPr>
              <w:rPr>
                <w:rFonts w:ascii="Cambria Math" w:hAnsi="Cambria Math" w:cs="Times New Roman"/>
                <w:i/>
                <w:szCs w:val="24"/>
              </w:rPr>
            </m:ctrlPr>
          </m:sSubPr>
          <m:e>
            <m:r>
              <w:rPr>
                <w:rFonts w:ascii="Cambria Math" w:hAnsi="Cambria Math" w:cs="Times New Roman"/>
                <w:szCs w:val="24"/>
              </w:rPr>
              <m:t>b</m:t>
            </m:r>
          </m:e>
          <m:sub>
            <m:r>
              <w:rPr>
                <w:rFonts w:ascii="Cambria Math" w:hAnsi="Cambria Math" w:cs="Times New Roman"/>
                <w:szCs w:val="24"/>
                <w:lang w:val="it-IT"/>
              </w:rPr>
              <m:t>2</m:t>
            </m:r>
          </m:sub>
        </m:sSub>
      </m:oMath>
      <w:r w:rsidR="006F0686" w:rsidRPr="0092266F">
        <w:rPr>
          <w:rFonts w:eastAsiaTheme="minorEastAsia"/>
          <w:szCs w:val="24"/>
          <w:lang w:val="it-IT"/>
        </w:rPr>
        <w:t>= 0.02,</w:t>
      </w:r>
    </w:p>
    <w:p w14:paraId="09F04EB9" w14:textId="5C27B3DE" w:rsidR="006F0686" w:rsidRPr="0092266F" w:rsidRDefault="00D91665" w:rsidP="006F0686">
      <w:pPr>
        <w:shd w:val="clear" w:color="auto" w:fill="FFFFFF" w:themeFill="background1"/>
        <w:spacing w:after="0" w:line="276" w:lineRule="auto"/>
        <w:ind w:firstLine="720"/>
        <w:jc w:val="both"/>
        <w:rPr>
          <w:rFonts w:eastAsiaTheme="minorEastAsia"/>
          <w:szCs w:val="24"/>
          <w:lang w:val="it-IT"/>
        </w:rPr>
      </w:pPr>
      <m:oMath>
        <m:sSub>
          <m:sSubPr>
            <m:ctrlPr>
              <w:rPr>
                <w:rFonts w:ascii="Cambria Math" w:hAnsi="Cambria Math" w:cs="Times New Roman"/>
                <w:i/>
                <w:szCs w:val="24"/>
              </w:rPr>
            </m:ctrlPr>
          </m:sSubPr>
          <m:e>
            <m:r>
              <w:rPr>
                <w:rFonts w:ascii="Cambria Math" w:hAnsi="Cambria Math" w:cs="Times New Roman"/>
                <w:szCs w:val="24"/>
              </w:rPr>
              <m:t>z</m:t>
            </m:r>
          </m:e>
          <m:sub>
            <m:r>
              <w:rPr>
                <w:rFonts w:ascii="Cambria Math" w:hAnsi="Cambria Math" w:cs="Times New Roman"/>
                <w:szCs w:val="24"/>
                <w:lang w:val="it-IT"/>
              </w:rPr>
              <m:t>2</m:t>
            </m:r>
          </m:sub>
        </m:sSub>
      </m:oMath>
      <w:r w:rsidR="006F0686" w:rsidRPr="0092266F">
        <w:rPr>
          <w:rFonts w:eastAsiaTheme="minorEastAsia"/>
          <w:szCs w:val="24"/>
          <w:lang w:val="it-IT"/>
        </w:rPr>
        <w:t xml:space="preserve"> = 20,</w:t>
      </w:r>
    </w:p>
    <w:p w14:paraId="36E50E2A" w14:textId="0E83D199" w:rsidR="00355CC8" w:rsidRPr="0092266F" w:rsidRDefault="00D91665" w:rsidP="006F0686">
      <w:pPr>
        <w:shd w:val="clear" w:color="auto" w:fill="FFFFFF" w:themeFill="background1"/>
        <w:spacing w:after="0" w:line="276" w:lineRule="auto"/>
        <w:ind w:firstLine="720"/>
        <w:jc w:val="both"/>
        <w:rPr>
          <w:rFonts w:eastAsiaTheme="minorEastAsia"/>
          <w:szCs w:val="24"/>
          <w:lang w:val="it-IT"/>
        </w:rPr>
      </w:pPr>
      <m:oMath>
        <m:sSub>
          <m:sSubPr>
            <m:ctrlPr>
              <w:rPr>
                <w:rFonts w:ascii="Cambria Math" w:hAnsi="Cambria Math" w:cs="Times New Roman"/>
                <w:i/>
                <w:szCs w:val="24"/>
              </w:rPr>
            </m:ctrlPr>
          </m:sSubPr>
          <m:e>
            <m:r>
              <w:rPr>
                <w:rFonts w:ascii="Cambria Math" w:hAnsi="Cambria Math" w:cs="Times New Roman"/>
                <w:szCs w:val="24"/>
              </w:rPr>
              <m:t>w</m:t>
            </m:r>
          </m:e>
          <m:sub>
            <m:r>
              <w:rPr>
                <w:rFonts w:ascii="Cambria Math" w:hAnsi="Cambria Math" w:cs="Times New Roman"/>
                <w:szCs w:val="24"/>
                <w:lang w:val="it-IT"/>
              </w:rPr>
              <m:t>2</m:t>
            </m:r>
          </m:sub>
        </m:sSub>
      </m:oMath>
      <w:r w:rsidR="006F0686" w:rsidRPr="0092266F">
        <w:rPr>
          <w:rFonts w:eastAsiaTheme="minorEastAsia"/>
          <w:szCs w:val="24"/>
          <w:lang w:val="it-IT"/>
        </w:rPr>
        <w:t xml:space="preserve"> = 10</w:t>
      </w:r>
      <w:commentRangeEnd w:id="454"/>
      <w:r w:rsidR="006F3AD3">
        <w:rPr>
          <w:rStyle w:val="CommentReference"/>
        </w:rPr>
        <w:commentReference w:id="454"/>
      </w:r>
    </w:p>
    <w:p w14:paraId="0FB01F3A" w14:textId="77777777" w:rsidR="006F0686" w:rsidRPr="0092266F" w:rsidRDefault="006F0686" w:rsidP="006F0686">
      <w:pPr>
        <w:shd w:val="clear" w:color="auto" w:fill="FFFFFF" w:themeFill="background1"/>
        <w:spacing w:after="0" w:line="276" w:lineRule="auto"/>
        <w:ind w:firstLine="720"/>
        <w:jc w:val="both"/>
        <w:rPr>
          <w:rFonts w:eastAsiaTheme="minorEastAsia"/>
          <w:szCs w:val="24"/>
          <w:lang w:val="it-IT"/>
        </w:rPr>
      </w:pPr>
    </w:p>
    <w:p w14:paraId="2233822C" w14:textId="28A40F1F" w:rsidR="00574D6A" w:rsidRDefault="00A00276" w:rsidP="00EB11FD">
      <w:pPr>
        <w:shd w:val="clear" w:color="auto" w:fill="FFFFFF" w:themeFill="background1"/>
        <w:spacing w:after="0" w:line="276" w:lineRule="auto"/>
        <w:ind w:firstLine="720"/>
        <w:jc w:val="both"/>
        <w:rPr>
          <w:ins w:id="455" w:author="Owen Petchey" w:date="2023-07-18T13:34:00Z"/>
          <w:rFonts w:eastAsiaTheme="minorEastAsia"/>
          <w:szCs w:val="24"/>
        </w:rPr>
      </w:pPr>
      <w:r w:rsidRPr="00EB11FD">
        <w:rPr>
          <w:rFonts w:eastAsiaTheme="minorEastAsia"/>
          <w:szCs w:val="24"/>
        </w:rPr>
        <w:t xml:space="preserve">Additionally, </w:t>
      </w:r>
      <w:del w:id="456" w:author="Owen Petchey" w:date="2023-07-18T13:33:00Z">
        <w:r w:rsidRPr="00EB11FD" w:rsidDel="008044EF">
          <w:rPr>
            <w:rFonts w:eastAsiaTheme="minorEastAsia"/>
            <w:szCs w:val="24"/>
          </w:rPr>
          <w:delText xml:space="preserve">we wanted to be able to account for </w:delText>
        </w:r>
      </w:del>
      <w:ins w:id="457" w:author="Owen Petchey" w:date="2023-07-18T13:33:00Z">
        <w:r w:rsidR="008044EF">
          <w:rPr>
            <w:rFonts w:eastAsiaTheme="minorEastAsia"/>
            <w:szCs w:val="24"/>
          </w:rPr>
          <w:t xml:space="preserve">we included </w:t>
        </w:r>
      </w:ins>
      <w:r w:rsidRPr="00EB11FD">
        <w:rPr>
          <w:rFonts w:eastAsiaTheme="minorEastAsia"/>
          <w:szCs w:val="24"/>
        </w:rPr>
        <w:t>interactio</w:t>
      </w:r>
      <w:r w:rsidR="00A21FC0" w:rsidRPr="00EB11FD">
        <w:rPr>
          <w:rFonts w:eastAsiaTheme="minorEastAsia"/>
          <w:szCs w:val="24"/>
        </w:rPr>
        <w:t>ns between the two environmental variables</w:t>
      </w:r>
      <w:del w:id="458" w:author="Owen Petchey" w:date="2023-07-18T13:33:00Z">
        <w:r w:rsidR="00A21FC0" w:rsidRPr="00EB11FD" w:rsidDel="008044EF">
          <w:rPr>
            <w:rFonts w:eastAsiaTheme="minorEastAsia"/>
            <w:szCs w:val="24"/>
          </w:rPr>
          <w:delText xml:space="preserve">. </w:delText>
        </w:r>
        <w:r w:rsidR="007A55E9" w:rsidRPr="00EB11FD" w:rsidDel="008044EF">
          <w:rPr>
            <w:rFonts w:eastAsiaTheme="minorEastAsia"/>
            <w:szCs w:val="24"/>
          </w:rPr>
          <w:delText xml:space="preserve">One way to do this is to make </w:delText>
        </w:r>
      </w:del>
      <w:ins w:id="459" w:author="Owen Petchey" w:date="2023-07-18T13:33:00Z">
        <w:r w:rsidR="008044EF">
          <w:rPr>
            <w:rFonts w:eastAsiaTheme="minorEastAsia"/>
            <w:szCs w:val="24"/>
          </w:rPr>
          <w:t xml:space="preserve"> making </w:t>
        </w:r>
      </w:ins>
      <w:r w:rsidR="007A55E9" w:rsidRPr="00EB11FD">
        <w:rPr>
          <w:rFonts w:eastAsiaTheme="minorEastAsia"/>
          <w:szCs w:val="24"/>
        </w:rPr>
        <w:t xml:space="preserve">the value of </w:t>
      </w:r>
      <m:oMath>
        <m:sSub>
          <m:sSubPr>
            <m:ctrlPr>
              <w:rPr>
                <w:rFonts w:ascii="Cambria Math" w:hAnsi="Cambria Math" w:cs="Times New Roman"/>
                <w:i/>
                <w:szCs w:val="24"/>
              </w:rPr>
            </m:ctrlPr>
          </m:sSubPr>
          <m:e>
            <m:r>
              <w:rPr>
                <w:rFonts w:ascii="Cambria Math" w:hAnsi="Cambria Math" w:cs="Times New Roman"/>
                <w:szCs w:val="24"/>
              </w:rPr>
              <m:t>E</m:t>
            </m:r>
          </m:e>
          <m:sub>
            <m:r>
              <w:rPr>
                <w:rFonts w:ascii="Cambria Math" w:hAnsi="Cambria Math" w:cs="Times New Roman"/>
                <w:szCs w:val="24"/>
              </w:rPr>
              <m:t>1</m:t>
            </m:r>
          </m:sub>
        </m:sSub>
      </m:oMath>
      <w:r w:rsidR="007A55E9" w:rsidRPr="00EB11FD">
        <w:rPr>
          <w:rFonts w:eastAsiaTheme="minorEastAsia"/>
          <w:szCs w:val="24"/>
        </w:rPr>
        <w:t xml:space="preserve"> at which the rate is maximised depend on the value of </w:t>
      </w:r>
      <m:oMath>
        <m:sSub>
          <m:sSubPr>
            <m:ctrlPr>
              <w:rPr>
                <w:rFonts w:ascii="Cambria Math" w:hAnsi="Cambria Math" w:cs="Times New Roman"/>
                <w:i/>
                <w:szCs w:val="24"/>
              </w:rPr>
            </m:ctrlPr>
          </m:sSubPr>
          <m:e>
            <m:r>
              <w:rPr>
                <w:rFonts w:ascii="Cambria Math" w:hAnsi="Cambria Math" w:cs="Times New Roman"/>
                <w:szCs w:val="24"/>
              </w:rPr>
              <m:t>E</m:t>
            </m:r>
          </m:e>
          <m:sub>
            <m:r>
              <w:rPr>
                <w:rFonts w:ascii="Cambria Math" w:hAnsi="Cambria Math" w:cs="Times New Roman"/>
                <w:szCs w:val="24"/>
              </w:rPr>
              <m:t>2</m:t>
            </m:r>
          </m:sub>
        </m:sSub>
      </m:oMath>
      <w:del w:id="460" w:author="Owen Petchey" w:date="2023-07-18T13:34:00Z">
        <w:r w:rsidR="007A55E9" w:rsidRPr="00EB11FD" w:rsidDel="008044EF">
          <w:rPr>
            <w:rFonts w:eastAsiaTheme="minorEastAsia"/>
            <w:szCs w:val="24"/>
          </w:rPr>
          <w:delText>. Which results in</w:delText>
        </w:r>
      </w:del>
      <w:r w:rsidR="007A55E9" w:rsidRPr="00EB11FD">
        <w:rPr>
          <w:rFonts w:eastAsiaTheme="minorEastAsia"/>
          <w:szCs w:val="24"/>
        </w:rPr>
        <w:t>:</w:t>
      </w:r>
    </w:p>
    <w:p w14:paraId="3DF094D8" w14:textId="77777777" w:rsidR="008044EF" w:rsidRPr="00EB11FD" w:rsidRDefault="008044EF" w:rsidP="00EB11FD">
      <w:pPr>
        <w:shd w:val="clear" w:color="auto" w:fill="FFFFFF" w:themeFill="background1"/>
        <w:spacing w:after="0" w:line="276" w:lineRule="auto"/>
        <w:ind w:firstLine="720"/>
        <w:jc w:val="both"/>
        <w:rPr>
          <w:rFonts w:eastAsiaTheme="minorEastAsia"/>
          <w:szCs w:val="24"/>
        </w:rPr>
      </w:pPr>
    </w:p>
    <w:p w14:paraId="1DFA7F2E" w14:textId="4DFD1924" w:rsidR="007A55E9" w:rsidRPr="00EB11FD" w:rsidRDefault="007A55E9" w:rsidP="00EB11FD">
      <w:pPr>
        <w:shd w:val="clear" w:color="auto" w:fill="FFFFFF" w:themeFill="background1"/>
        <w:spacing w:after="0" w:line="276" w:lineRule="auto"/>
        <w:ind w:firstLine="720"/>
        <w:jc w:val="both"/>
        <w:rPr>
          <w:rFonts w:eastAsiaTheme="minorEastAsia"/>
          <w:szCs w:val="24"/>
        </w:rPr>
      </w:pPr>
      <m:oMathPara>
        <m:oMath>
          <m:r>
            <w:rPr>
              <w:rFonts w:ascii="Cambria Math" w:hAnsi="Cambria Math" w:cs="Times New Roman"/>
              <w:szCs w:val="24"/>
            </w:rPr>
            <m:t>rate</m:t>
          </m:r>
          <m:d>
            <m:dPr>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E</m:t>
                  </m:r>
                </m:e>
                <m:sub>
                  <m:r>
                    <w:rPr>
                      <w:rFonts w:ascii="Cambria Math" w:hAnsi="Cambria Math" w:cs="Times New Roman"/>
                      <w:szCs w:val="24"/>
                    </w:rPr>
                    <m:t>1</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E</m:t>
                  </m:r>
                </m:e>
                <m:sub>
                  <m:r>
                    <w:rPr>
                      <w:rFonts w:ascii="Cambria Math" w:hAnsi="Cambria Math" w:cs="Times New Roman"/>
                      <w:szCs w:val="24"/>
                    </w:rPr>
                    <m:t>2</m:t>
                  </m:r>
                </m:sub>
              </m:sSub>
            </m:e>
          </m:d>
          <m:r>
            <w:rPr>
              <w:rFonts w:ascii="Cambria Math" w:hAnsi="Cambria Math" w:cs="Times New Roman"/>
              <w:szCs w:val="24"/>
            </w:rPr>
            <m:t xml:space="preserve">= </m:t>
          </m:r>
          <m:sSup>
            <m:sSupPr>
              <m:ctrlPr>
                <w:rPr>
                  <w:rFonts w:ascii="Cambria Math" w:hAnsi="Cambria Math" w:cs="Times New Roman"/>
                  <w:i/>
                  <w:szCs w:val="24"/>
                </w:rPr>
              </m:ctrlPr>
            </m:sSupPr>
            <m:e>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1</m:t>
                  </m:r>
                </m:sub>
              </m:sSub>
              <m:r>
                <w:rPr>
                  <w:rFonts w:ascii="Cambria Math" w:hAnsi="Cambria Math" w:cs="Times New Roman"/>
                  <w:szCs w:val="24"/>
                </w:rPr>
                <m:t>e</m:t>
              </m:r>
            </m:e>
            <m:sup>
              <m:sSub>
                <m:sSubPr>
                  <m:ctrlPr>
                    <w:rPr>
                      <w:rFonts w:ascii="Cambria Math" w:hAnsi="Cambria Math" w:cs="Times New Roman"/>
                      <w:i/>
                      <w:szCs w:val="24"/>
                    </w:rPr>
                  </m:ctrlPr>
                </m:sSubPr>
                <m:e>
                  <m:r>
                    <w:rPr>
                      <w:rFonts w:ascii="Cambria Math" w:hAnsi="Cambria Math" w:cs="Times New Roman"/>
                      <w:szCs w:val="24"/>
                    </w:rPr>
                    <m:t>b</m:t>
                  </m:r>
                </m:e>
                <m:sub>
                  <m:r>
                    <w:rPr>
                      <w:rFonts w:ascii="Cambria Math" w:hAnsi="Cambria Math" w:cs="Times New Roman"/>
                      <w:szCs w:val="24"/>
                    </w:rPr>
                    <m:t>1</m:t>
                  </m:r>
                </m:sub>
              </m:sSub>
              <m:sSub>
                <m:sSubPr>
                  <m:ctrlPr>
                    <w:rPr>
                      <w:rFonts w:ascii="Cambria Math" w:hAnsi="Cambria Math" w:cs="Times New Roman"/>
                      <w:i/>
                      <w:szCs w:val="24"/>
                    </w:rPr>
                  </m:ctrlPr>
                </m:sSubPr>
                <m:e>
                  <m:r>
                    <w:rPr>
                      <w:rFonts w:ascii="Cambria Math" w:hAnsi="Cambria Math" w:cs="Times New Roman"/>
                      <w:szCs w:val="24"/>
                    </w:rPr>
                    <m:t>E</m:t>
                  </m:r>
                </m:e>
                <m:sub>
                  <m:r>
                    <w:rPr>
                      <w:rFonts w:ascii="Cambria Math" w:hAnsi="Cambria Math" w:cs="Times New Roman"/>
                      <w:szCs w:val="24"/>
                    </w:rPr>
                    <m:t>1</m:t>
                  </m:r>
                </m:sub>
              </m:sSub>
            </m:sup>
          </m:sSup>
          <m:d>
            <m:dPr>
              <m:ctrlPr>
                <w:rPr>
                  <w:rFonts w:ascii="Cambria Math" w:hAnsi="Cambria Math" w:cs="Times New Roman"/>
                  <w:i/>
                  <w:szCs w:val="24"/>
                </w:rPr>
              </m:ctrlPr>
            </m:dPr>
            <m:e>
              <m:r>
                <w:rPr>
                  <w:rFonts w:ascii="Cambria Math" w:hAnsi="Cambria Math" w:cs="Times New Roman"/>
                  <w:szCs w:val="24"/>
                </w:rPr>
                <m:t>1-</m:t>
              </m:r>
              <m:sSup>
                <m:sSupPr>
                  <m:ctrlPr>
                    <w:rPr>
                      <w:rFonts w:ascii="Cambria Math" w:hAnsi="Cambria Math" w:cs="Times New Roman"/>
                      <w:i/>
                      <w:szCs w:val="24"/>
                    </w:rPr>
                  </m:ctrlPr>
                </m:sSupPr>
                <m:e>
                  <m:d>
                    <m:dPr>
                      <m:ctrlPr>
                        <w:rPr>
                          <w:rFonts w:ascii="Cambria Math" w:hAnsi="Cambria Math" w:cs="Times New Roman"/>
                          <w:i/>
                          <w:szCs w:val="24"/>
                        </w:rPr>
                      </m:ctrlPr>
                    </m:dPr>
                    <m:e>
                      <m:f>
                        <m:fPr>
                          <m:ctrlPr>
                            <w:rPr>
                              <w:rFonts w:ascii="Cambria Math" w:hAnsi="Cambria Math" w:cs="Times New Roman"/>
                              <w:i/>
                              <w:szCs w:val="24"/>
                            </w:rPr>
                          </m:ctrlPr>
                        </m:fPr>
                        <m:num>
                          <m:sSub>
                            <m:sSubPr>
                              <m:ctrlPr>
                                <w:rPr>
                                  <w:rFonts w:ascii="Cambria Math" w:hAnsi="Cambria Math" w:cs="Times New Roman"/>
                                  <w:i/>
                                  <w:szCs w:val="24"/>
                                </w:rPr>
                              </m:ctrlPr>
                            </m:sSubPr>
                            <m:e>
                              <m:r>
                                <w:rPr>
                                  <w:rFonts w:ascii="Cambria Math" w:hAnsi="Cambria Math" w:cs="Times New Roman"/>
                                  <w:szCs w:val="24"/>
                                </w:rPr>
                                <m:t>E</m:t>
                              </m:r>
                            </m:e>
                            <m:sub>
                              <m:r>
                                <w:rPr>
                                  <w:rFonts w:ascii="Cambria Math" w:hAnsi="Cambria Math" w:cs="Times New Roman"/>
                                  <w:szCs w:val="24"/>
                                </w:rPr>
                                <m:t>1</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z</m:t>
                              </m:r>
                            </m:e>
                            <m:sub>
                              <m:r>
                                <w:rPr>
                                  <w:rFonts w:ascii="Cambria Math" w:hAnsi="Cambria Math" w:cs="Times New Roman"/>
                                  <w:szCs w:val="24"/>
                                </w:rPr>
                                <m:t>int21</m:t>
                              </m:r>
                            </m:sub>
                          </m:sSub>
                          <m:r>
                            <w:ins w:id="461" w:author="Owen Petchey" w:date="2023-07-18T13:34:00Z">
                              <w:rPr>
                                <w:rFonts w:ascii="Cambria Math" w:hAnsi="Cambria Math" w:cs="Times New Roman"/>
                                <w:szCs w:val="24"/>
                              </w:rPr>
                              <m:t>*</m:t>
                            </w:ins>
                          </m:r>
                          <m:sSub>
                            <m:sSubPr>
                              <m:ctrlPr>
                                <w:ins w:id="462" w:author="Owen Petchey" w:date="2023-07-18T13:34:00Z">
                                  <w:rPr>
                                    <w:rFonts w:ascii="Cambria Math" w:hAnsi="Cambria Math" w:cs="Times New Roman"/>
                                    <w:i/>
                                    <w:szCs w:val="24"/>
                                  </w:rPr>
                                </w:ins>
                              </m:ctrlPr>
                            </m:sSubPr>
                            <m:e>
                              <m:r>
                                <w:ins w:id="463" w:author="Owen Petchey" w:date="2023-07-18T13:34:00Z">
                                  <w:rPr>
                                    <w:rFonts w:ascii="Cambria Math" w:hAnsi="Cambria Math" w:cs="Times New Roman"/>
                                    <w:szCs w:val="24"/>
                                  </w:rPr>
                                  <m:t>E</m:t>
                                </w:ins>
                              </m:r>
                            </m:e>
                            <m:sub>
                              <m:r>
                                <w:ins w:id="464" w:author="Owen Petchey" w:date="2023-07-18T13:35:00Z">
                                  <w:rPr>
                                    <w:rFonts w:ascii="Cambria Math" w:hAnsi="Cambria Math" w:cs="Times New Roman"/>
                                    <w:szCs w:val="24"/>
                                  </w:rPr>
                                  <m:t>2</m:t>
                                </w:ins>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z</m:t>
                              </m:r>
                            </m:e>
                            <m:sub>
                              <m:r>
                                <w:rPr>
                                  <w:rFonts w:ascii="Cambria Math" w:hAnsi="Cambria Math" w:cs="Times New Roman"/>
                                  <w:szCs w:val="24"/>
                                </w:rPr>
                                <m:t>1</m:t>
                              </m:r>
                            </m:sub>
                          </m:sSub>
                        </m:num>
                        <m:den>
                          <m:f>
                            <m:fPr>
                              <m:type m:val="skw"/>
                              <m:ctrlPr>
                                <w:rPr>
                                  <w:rFonts w:ascii="Cambria Math" w:hAnsi="Cambria Math" w:cs="Times New Roman"/>
                                  <w:i/>
                                  <w:szCs w:val="24"/>
                                </w:rPr>
                              </m:ctrlPr>
                            </m:fPr>
                            <m:num>
                              <m:sSub>
                                <m:sSubPr>
                                  <m:ctrlPr>
                                    <w:rPr>
                                      <w:rFonts w:ascii="Cambria Math" w:hAnsi="Cambria Math" w:cs="Times New Roman"/>
                                      <w:i/>
                                      <w:szCs w:val="24"/>
                                    </w:rPr>
                                  </m:ctrlPr>
                                </m:sSubPr>
                                <m:e>
                                  <m:r>
                                    <w:rPr>
                                      <w:rFonts w:ascii="Cambria Math" w:hAnsi="Cambria Math" w:cs="Times New Roman"/>
                                      <w:szCs w:val="24"/>
                                    </w:rPr>
                                    <m:t>z</m:t>
                                  </m:r>
                                </m:e>
                                <m:sub>
                                  <m:r>
                                    <w:rPr>
                                      <w:rFonts w:ascii="Cambria Math" w:hAnsi="Cambria Math" w:cs="Times New Roman"/>
                                      <w:szCs w:val="24"/>
                                    </w:rPr>
                                    <m:t>1</m:t>
                                  </m:r>
                                </m:sub>
                              </m:sSub>
                            </m:num>
                            <m:den>
                              <m:r>
                                <w:rPr>
                                  <w:rFonts w:ascii="Cambria Math" w:hAnsi="Cambria Math" w:cs="Times New Roman"/>
                                  <w:szCs w:val="24"/>
                                </w:rPr>
                                <m:t>2</m:t>
                              </m:r>
                            </m:den>
                          </m:f>
                        </m:den>
                      </m:f>
                    </m:e>
                  </m:d>
                </m:e>
                <m:sup>
                  <m:r>
                    <w:rPr>
                      <w:rFonts w:ascii="Cambria Math" w:hAnsi="Cambria Math" w:cs="Times New Roman"/>
                      <w:szCs w:val="24"/>
                    </w:rPr>
                    <m:t>2</m:t>
                  </m:r>
                </m:sup>
              </m:sSup>
            </m:e>
          </m:d>
          <m:r>
            <w:rPr>
              <w:rFonts w:ascii="Cambria Math" w:hAnsi="Cambria Math" w:cs="Times New Roman"/>
              <w:szCs w:val="24"/>
            </w:rPr>
            <m:t xml:space="preserve">+ </m:t>
          </m:r>
          <m:sSup>
            <m:sSupPr>
              <m:ctrlPr>
                <w:rPr>
                  <w:rFonts w:ascii="Cambria Math" w:hAnsi="Cambria Math" w:cs="Times New Roman"/>
                  <w:i/>
                  <w:szCs w:val="24"/>
                </w:rPr>
              </m:ctrlPr>
            </m:sSupPr>
            <m:e>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2</m:t>
                  </m:r>
                </m:sub>
              </m:sSub>
              <m:r>
                <w:rPr>
                  <w:rFonts w:ascii="Cambria Math" w:hAnsi="Cambria Math" w:cs="Times New Roman"/>
                  <w:szCs w:val="24"/>
                </w:rPr>
                <m:t>e</m:t>
              </m:r>
            </m:e>
            <m:sup>
              <m:sSub>
                <m:sSubPr>
                  <m:ctrlPr>
                    <w:rPr>
                      <w:rFonts w:ascii="Cambria Math" w:hAnsi="Cambria Math" w:cs="Times New Roman"/>
                      <w:i/>
                      <w:szCs w:val="24"/>
                    </w:rPr>
                  </m:ctrlPr>
                </m:sSubPr>
                <m:e>
                  <m:r>
                    <w:rPr>
                      <w:rFonts w:ascii="Cambria Math" w:hAnsi="Cambria Math" w:cs="Times New Roman"/>
                      <w:szCs w:val="24"/>
                    </w:rPr>
                    <m:t>b</m:t>
                  </m:r>
                </m:e>
                <m:sub>
                  <m:r>
                    <w:rPr>
                      <w:rFonts w:ascii="Cambria Math" w:hAnsi="Cambria Math" w:cs="Times New Roman"/>
                      <w:szCs w:val="24"/>
                    </w:rPr>
                    <m:t>2</m:t>
                  </m:r>
                </m:sub>
              </m:sSub>
              <m:sSub>
                <m:sSubPr>
                  <m:ctrlPr>
                    <w:rPr>
                      <w:rFonts w:ascii="Cambria Math" w:hAnsi="Cambria Math" w:cs="Times New Roman"/>
                      <w:i/>
                      <w:szCs w:val="24"/>
                    </w:rPr>
                  </m:ctrlPr>
                </m:sSubPr>
                <m:e>
                  <m:r>
                    <w:rPr>
                      <w:rFonts w:ascii="Cambria Math" w:hAnsi="Cambria Math" w:cs="Times New Roman"/>
                      <w:szCs w:val="24"/>
                    </w:rPr>
                    <m:t>E</m:t>
                  </m:r>
                </m:e>
                <m:sub>
                  <m:r>
                    <w:rPr>
                      <w:rFonts w:ascii="Cambria Math" w:hAnsi="Cambria Math" w:cs="Times New Roman"/>
                      <w:szCs w:val="24"/>
                    </w:rPr>
                    <m:t>2</m:t>
                  </m:r>
                </m:sub>
              </m:sSub>
            </m:sup>
          </m:sSup>
          <m:d>
            <m:dPr>
              <m:ctrlPr>
                <w:rPr>
                  <w:rFonts w:ascii="Cambria Math" w:hAnsi="Cambria Math" w:cs="Times New Roman"/>
                  <w:i/>
                  <w:szCs w:val="24"/>
                </w:rPr>
              </m:ctrlPr>
            </m:dPr>
            <m:e>
              <m:r>
                <w:rPr>
                  <w:rFonts w:ascii="Cambria Math" w:hAnsi="Cambria Math" w:cs="Times New Roman"/>
                  <w:szCs w:val="24"/>
                </w:rPr>
                <m:t>1-</m:t>
              </m:r>
              <m:sSup>
                <m:sSupPr>
                  <m:ctrlPr>
                    <w:rPr>
                      <w:rFonts w:ascii="Cambria Math" w:hAnsi="Cambria Math" w:cs="Times New Roman"/>
                      <w:i/>
                      <w:szCs w:val="24"/>
                    </w:rPr>
                  </m:ctrlPr>
                </m:sSupPr>
                <m:e>
                  <m:d>
                    <m:dPr>
                      <m:ctrlPr>
                        <w:rPr>
                          <w:rFonts w:ascii="Cambria Math" w:hAnsi="Cambria Math" w:cs="Times New Roman"/>
                          <w:i/>
                          <w:szCs w:val="24"/>
                        </w:rPr>
                      </m:ctrlPr>
                    </m:dPr>
                    <m:e>
                      <m:f>
                        <m:fPr>
                          <m:ctrlPr>
                            <w:rPr>
                              <w:rFonts w:ascii="Cambria Math" w:hAnsi="Cambria Math" w:cs="Times New Roman"/>
                              <w:i/>
                              <w:szCs w:val="24"/>
                            </w:rPr>
                          </m:ctrlPr>
                        </m:fPr>
                        <m:num>
                          <m:sSub>
                            <m:sSubPr>
                              <m:ctrlPr>
                                <w:rPr>
                                  <w:rFonts w:ascii="Cambria Math" w:hAnsi="Cambria Math" w:cs="Times New Roman"/>
                                  <w:i/>
                                  <w:szCs w:val="24"/>
                                </w:rPr>
                              </m:ctrlPr>
                            </m:sSubPr>
                            <m:e>
                              <m:r>
                                <w:rPr>
                                  <w:rFonts w:ascii="Cambria Math" w:hAnsi="Cambria Math" w:cs="Times New Roman"/>
                                  <w:szCs w:val="24"/>
                                </w:rPr>
                                <m:t>E</m:t>
                              </m:r>
                            </m:e>
                            <m:sub>
                              <m:r>
                                <w:rPr>
                                  <w:rFonts w:ascii="Cambria Math" w:hAnsi="Cambria Math" w:cs="Times New Roman"/>
                                  <w:szCs w:val="24"/>
                                </w:rPr>
                                <m:t>2</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z</m:t>
                              </m:r>
                            </m:e>
                            <m:sub>
                              <m:r>
                                <w:rPr>
                                  <w:rFonts w:ascii="Cambria Math" w:hAnsi="Cambria Math" w:cs="Times New Roman"/>
                                  <w:szCs w:val="24"/>
                                </w:rPr>
                                <m:t>2</m:t>
                              </m:r>
                            </m:sub>
                          </m:sSub>
                        </m:num>
                        <m:den>
                          <m:f>
                            <m:fPr>
                              <m:type m:val="skw"/>
                              <m:ctrlPr>
                                <w:rPr>
                                  <w:rFonts w:ascii="Cambria Math" w:hAnsi="Cambria Math" w:cs="Times New Roman"/>
                                  <w:i/>
                                  <w:szCs w:val="24"/>
                                </w:rPr>
                              </m:ctrlPr>
                            </m:fPr>
                            <m:num>
                              <m:sSub>
                                <m:sSubPr>
                                  <m:ctrlPr>
                                    <w:rPr>
                                      <w:rFonts w:ascii="Cambria Math" w:hAnsi="Cambria Math" w:cs="Times New Roman"/>
                                      <w:i/>
                                      <w:szCs w:val="24"/>
                                    </w:rPr>
                                  </m:ctrlPr>
                                </m:sSubPr>
                                <m:e>
                                  <m:r>
                                    <w:rPr>
                                      <w:rFonts w:ascii="Cambria Math" w:hAnsi="Cambria Math" w:cs="Times New Roman"/>
                                      <w:szCs w:val="24"/>
                                    </w:rPr>
                                    <m:t>z</m:t>
                                  </m:r>
                                </m:e>
                                <m:sub>
                                  <m:r>
                                    <w:rPr>
                                      <w:rFonts w:ascii="Cambria Math" w:hAnsi="Cambria Math" w:cs="Times New Roman"/>
                                      <w:szCs w:val="24"/>
                                    </w:rPr>
                                    <m:t>2</m:t>
                                  </m:r>
                                </m:sub>
                              </m:sSub>
                            </m:num>
                            <m:den>
                              <m:r>
                                <w:rPr>
                                  <w:rFonts w:ascii="Cambria Math" w:hAnsi="Cambria Math" w:cs="Times New Roman"/>
                                  <w:szCs w:val="24"/>
                                </w:rPr>
                                <m:t>2</m:t>
                              </m:r>
                            </m:den>
                          </m:f>
                        </m:den>
                      </m:f>
                    </m:e>
                  </m:d>
                </m:e>
                <m:sup>
                  <m:r>
                    <w:rPr>
                      <w:rFonts w:ascii="Cambria Math" w:hAnsi="Cambria Math" w:cs="Times New Roman"/>
                      <w:szCs w:val="24"/>
                    </w:rPr>
                    <m:t>2</m:t>
                  </m:r>
                </m:sup>
              </m:sSup>
            </m:e>
          </m:d>
        </m:oMath>
      </m:oMathPara>
    </w:p>
    <w:p w14:paraId="43595740" w14:textId="77777777" w:rsidR="005F452E" w:rsidRPr="00EB11FD" w:rsidRDefault="005F452E" w:rsidP="00EB11FD">
      <w:pPr>
        <w:shd w:val="clear" w:color="auto" w:fill="FFFFFF" w:themeFill="background1"/>
        <w:spacing w:after="0" w:line="276" w:lineRule="auto"/>
        <w:ind w:firstLine="720"/>
        <w:jc w:val="both"/>
        <w:rPr>
          <w:rFonts w:eastAsiaTheme="minorEastAsia"/>
          <w:szCs w:val="24"/>
        </w:rPr>
      </w:pPr>
    </w:p>
    <w:p w14:paraId="11DBA906" w14:textId="0704796E" w:rsidR="00B67DEE" w:rsidRDefault="00FC0877" w:rsidP="00B67DEE">
      <w:pPr>
        <w:shd w:val="clear" w:color="auto" w:fill="FFFFFF" w:themeFill="background1"/>
        <w:spacing w:after="0" w:line="276" w:lineRule="auto"/>
        <w:ind w:firstLine="720"/>
        <w:jc w:val="both"/>
        <w:rPr>
          <w:rFonts w:eastAsiaTheme="minorEastAsia"/>
          <w:szCs w:val="24"/>
        </w:rPr>
      </w:pPr>
      <w:r w:rsidRPr="00EB11FD">
        <w:rPr>
          <w:rFonts w:eastAsiaTheme="minorEastAsia"/>
          <w:szCs w:val="24"/>
        </w:rPr>
        <w:t xml:space="preserve">The interaction term </w:t>
      </w:r>
      <m:oMath>
        <m:sSub>
          <m:sSubPr>
            <m:ctrlPr>
              <w:rPr>
                <w:rFonts w:ascii="Cambria Math" w:hAnsi="Cambria Math" w:cs="Times New Roman"/>
                <w:i/>
                <w:szCs w:val="24"/>
              </w:rPr>
            </m:ctrlPr>
          </m:sSubPr>
          <m:e>
            <m:r>
              <w:rPr>
                <w:rFonts w:ascii="Cambria Math" w:hAnsi="Cambria Math" w:cs="Times New Roman"/>
                <w:szCs w:val="24"/>
              </w:rPr>
              <m:t>z</m:t>
            </m:r>
          </m:e>
          <m:sub>
            <m:r>
              <w:rPr>
                <w:rFonts w:ascii="Cambria Math" w:hAnsi="Cambria Math" w:cs="Times New Roman"/>
                <w:szCs w:val="24"/>
              </w:rPr>
              <m:t>int21</m:t>
            </m:r>
          </m:sub>
        </m:sSub>
      </m:oMath>
      <w:r w:rsidRPr="00EB11FD">
        <w:rPr>
          <w:rFonts w:eastAsiaTheme="minorEastAsia"/>
          <w:szCs w:val="24"/>
        </w:rPr>
        <w:t xml:space="preserve"> allows us to easily insert a</w:t>
      </w:r>
      <w:r w:rsidR="005F452E" w:rsidRPr="00EB11FD">
        <w:rPr>
          <w:rFonts w:eastAsiaTheme="minorEastAsia"/>
          <w:szCs w:val="24"/>
        </w:rPr>
        <w:t xml:space="preserve">n interactive environmental effect. When </w:t>
      </w:r>
      <m:oMath>
        <m:sSub>
          <m:sSubPr>
            <m:ctrlPr>
              <w:rPr>
                <w:rFonts w:ascii="Cambria Math" w:hAnsi="Cambria Math" w:cs="Times New Roman"/>
                <w:i/>
                <w:szCs w:val="24"/>
              </w:rPr>
            </m:ctrlPr>
          </m:sSubPr>
          <m:e>
            <m:r>
              <w:rPr>
                <w:rFonts w:ascii="Cambria Math" w:hAnsi="Cambria Math" w:cs="Times New Roman"/>
                <w:szCs w:val="24"/>
              </w:rPr>
              <m:t>z</m:t>
            </m:r>
          </m:e>
          <m:sub>
            <m:r>
              <w:rPr>
                <w:rFonts w:ascii="Cambria Math" w:hAnsi="Cambria Math" w:cs="Times New Roman"/>
                <w:szCs w:val="24"/>
              </w:rPr>
              <m:t>int21</m:t>
            </m:r>
          </m:sub>
        </m:sSub>
        <m:r>
          <w:rPr>
            <w:rFonts w:ascii="Cambria Math" w:hAnsi="Cambria Math" w:cs="Times New Roman"/>
            <w:szCs w:val="24"/>
          </w:rPr>
          <m:t>=0</m:t>
        </m:r>
      </m:oMath>
      <w:r w:rsidR="005F452E" w:rsidRPr="00EB11FD">
        <w:rPr>
          <w:rFonts w:eastAsiaTheme="minorEastAsia"/>
          <w:szCs w:val="24"/>
        </w:rPr>
        <w:t xml:space="preserve">, </w:t>
      </w:r>
      <w:r w:rsidR="00AB2B99" w:rsidRPr="00EB11FD">
        <w:rPr>
          <w:rFonts w:eastAsiaTheme="minorEastAsia"/>
          <w:szCs w:val="24"/>
        </w:rPr>
        <w:t>eq 3 becomes the previously mentioned eq 2 (</w:t>
      </w:r>
      <w:r w:rsidR="00A4222F" w:rsidRPr="00EB11FD">
        <w:rPr>
          <w:rFonts w:eastAsiaTheme="minorEastAsia"/>
          <w:szCs w:val="24"/>
        </w:rPr>
        <w:t xml:space="preserve">additive effect). When </w:t>
      </w:r>
      <m:oMath>
        <m:sSub>
          <m:sSubPr>
            <m:ctrlPr>
              <w:rPr>
                <w:rFonts w:ascii="Cambria Math" w:hAnsi="Cambria Math" w:cs="Times New Roman"/>
                <w:i/>
                <w:szCs w:val="24"/>
              </w:rPr>
            </m:ctrlPr>
          </m:sSubPr>
          <m:e>
            <m:r>
              <w:rPr>
                <w:rFonts w:ascii="Cambria Math" w:hAnsi="Cambria Math" w:cs="Times New Roman"/>
                <w:szCs w:val="24"/>
              </w:rPr>
              <m:t>z</m:t>
            </m:r>
          </m:e>
          <m:sub>
            <m:r>
              <w:rPr>
                <w:rFonts w:ascii="Cambria Math" w:hAnsi="Cambria Math" w:cs="Times New Roman"/>
                <w:szCs w:val="24"/>
              </w:rPr>
              <m:t>int21</m:t>
            </m:r>
          </m:sub>
        </m:sSub>
        <m:r>
          <w:rPr>
            <w:rFonts w:ascii="Cambria Math" w:hAnsi="Cambria Math" w:cs="Times New Roman"/>
            <w:szCs w:val="24"/>
          </w:rPr>
          <m:t>≠0</m:t>
        </m:r>
      </m:oMath>
      <w:r w:rsidR="00A4222F" w:rsidRPr="00EB11FD">
        <w:rPr>
          <w:rFonts w:eastAsiaTheme="minorEastAsia"/>
          <w:szCs w:val="24"/>
        </w:rPr>
        <w:t xml:space="preserve">, then the value </w:t>
      </w:r>
      <w:r w:rsidR="00B16D58" w:rsidRPr="00EB11FD">
        <w:rPr>
          <w:rFonts w:eastAsiaTheme="minorEastAsia"/>
          <w:szCs w:val="24"/>
        </w:rPr>
        <w:t xml:space="preserve">of </w:t>
      </w:r>
      <m:oMath>
        <m:sSub>
          <m:sSubPr>
            <m:ctrlPr>
              <w:rPr>
                <w:rFonts w:ascii="Cambria Math" w:hAnsi="Cambria Math" w:cs="Times New Roman"/>
                <w:i/>
                <w:szCs w:val="24"/>
              </w:rPr>
            </m:ctrlPr>
          </m:sSubPr>
          <m:e>
            <m:r>
              <w:rPr>
                <w:rFonts w:ascii="Cambria Math" w:hAnsi="Cambria Math" w:cs="Times New Roman"/>
                <w:szCs w:val="24"/>
              </w:rPr>
              <m:t>E</m:t>
            </m:r>
          </m:e>
          <m:sub>
            <m:r>
              <w:rPr>
                <w:rFonts w:ascii="Cambria Math" w:hAnsi="Cambria Math" w:cs="Times New Roman"/>
                <w:szCs w:val="24"/>
              </w:rPr>
              <m:t>1</m:t>
            </m:r>
          </m:sub>
        </m:sSub>
        <m:r>
          <w:rPr>
            <w:rFonts w:ascii="Cambria Math" w:hAnsi="Cambria Math" w:cs="Times New Roman"/>
            <w:szCs w:val="24"/>
          </w:rPr>
          <m:t xml:space="preserve"> </m:t>
        </m:r>
      </m:oMath>
      <w:r w:rsidR="006F0686">
        <w:rPr>
          <w:rFonts w:eastAsiaTheme="minorEastAsia"/>
          <w:szCs w:val="24"/>
        </w:rPr>
        <w:t xml:space="preserve">(i.e. temperature) </w:t>
      </w:r>
      <w:r w:rsidR="00B16D58" w:rsidRPr="00EB11FD">
        <w:rPr>
          <w:rFonts w:eastAsiaTheme="minorEastAsia"/>
          <w:szCs w:val="24"/>
        </w:rPr>
        <w:t xml:space="preserve">at which the rate is maximised is a function of the value of </w:t>
      </w:r>
      <m:oMath>
        <m:sSub>
          <m:sSubPr>
            <m:ctrlPr>
              <w:rPr>
                <w:rFonts w:ascii="Cambria Math" w:hAnsi="Cambria Math" w:cs="Times New Roman"/>
                <w:i/>
                <w:szCs w:val="24"/>
              </w:rPr>
            </m:ctrlPr>
          </m:sSubPr>
          <m:e>
            <m:r>
              <w:rPr>
                <w:rFonts w:ascii="Cambria Math" w:hAnsi="Cambria Math" w:cs="Times New Roman"/>
                <w:szCs w:val="24"/>
              </w:rPr>
              <m:t>E</m:t>
            </m:r>
          </m:e>
          <m:sub>
            <m:r>
              <w:rPr>
                <w:rFonts w:ascii="Cambria Math" w:hAnsi="Cambria Math" w:cs="Times New Roman"/>
                <w:szCs w:val="24"/>
              </w:rPr>
              <m:t>2</m:t>
            </m:r>
          </m:sub>
        </m:sSub>
      </m:oMath>
      <w:r w:rsidR="006F0686">
        <w:rPr>
          <w:rFonts w:eastAsiaTheme="minorEastAsia"/>
          <w:szCs w:val="24"/>
        </w:rPr>
        <w:t xml:space="preserve"> (i.e. salinity)</w:t>
      </w:r>
      <w:ins w:id="465" w:author="Owen Petchey" w:date="2023-07-18T13:35:00Z">
        <w:r w:rsidR="006A0A5F">
          <w:rPr>
            <w:rFonts w:eastAsiaTheme="minorEastAsia"/>
            <w:szCs w:val="24"/>
          </w:rPr>
          <w:t xml:space="preserve"> (Fig. 8c, d)</w:t>
        </w:r>
      </w:ins>
      <w:r w:rsidR="00B16D58" w:rsidRPr="00EB11FD">
        <w:rPr>
          <w:rFonts w:eastAsiaTheme="minorEastAsia"/>
          <w:szCs w:val="24"/>
        </w:rPr>
        <w:t>. We used this method for adding an interaction due to its simplicity</w:t>
      </w:r>
      <w:r w:rsidR="003A6969" w:rsidRPr="00EB11FD">
        <w:rPr>
          <w:rFonts w:eastAsiaTheme="minorEastAsia"/>
          <w:szCs w:val="24"/>
        </w:rPr>
        <w:t xml:space="preserve"> of implementation, but our method should </w:t>
      </w:r>
      <w:r w:rsidR="00DB1F12" w:rsidRPr="00EB11FD">
        <w:rPr>
          <w:rFonts w:eastAsiaTheme="minorEastAsia"/>
          <w:szCs w:val="24"/>
        </w:rPr>
        <w:t>be robust and should work with other approaches as well</w:t>
      </w:r>
      <w:r w:rsidR="00B16D58" w:rsidRPr="00EB11FD">
        <w:rPr>
          <w:rFonts w:eastAsiaTheme="minorEastAsia"/>
          <w:szCs w:val="24"/>
        </w:rPr>
        <w:t>.</w:t>
      </w:r>
    </w:p>
    <w:p w14:paraId="2EB9CCB0" w14:textId="015E186C" w:rsidR="00403642" w:rsidRDefault="008E489B" w:rsidP="00B67DEE">
      <w:pPr>
        <w:shd w:val="clear" w:color="auto" w:fill="FFFFFF" w:themeFill="background1"/>
        <w:spacing w:after="0" w:line="276" w:lineRule="auto"/>
        <w:ind w:firstLine="720"/>
        <w:jc w:val="both"/>
      </w:pPr>
      <w:r w:rsidRPr="00621E67">
        <w:t> </w:t>
      </w:r>
      <w:r w:rsidR="006B4962">
        <w:rPr>
          <w:noProof/>
        </w:rPr>
        <w:drawing>
          <wp:inline distT="0" distB="0" distL="0" distR="0" wp14:anchorId="4A4B566E" wp14:editId="6098078C">
            <wp:extent cx="4992549" cy="3994150"/>
            <wp:effectExtent l="0" t="0" r="0" b="0"/>
            <wp:docPr id="1114296694" name="Picture 12" descr="A picture containing text, diagram, line,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296694" name="Picture 12" descr="A picture containing text, diagram, line, plot&#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010035" cy="4008139"/>
                    </a:xfrm>
                    <a:prstGeom prst="rect">
                      <a:avLst/>
                    </a:prstGeom>
                  </pic:spPr>
                </pic:pic>
              </a:graphicData>
            </a:graphic>
          </wp:inline>
        </w:drawing>
      </w:r>
    </w:p>
    <w:p w14:paraId="28EE4DFC" w14:textId="07409E31" w:rsidR="00403642" w:rsidRPr="00403642" w:rsidRDefault="00403642" w:rsidP="00403642">
      <w:pPr>
        <w:pStyle w:val="Caption"/>
        <w:rPr>
          <w:rFonts w:cs="Times New Roman"/>
          <w:color w:val="auto"/>
          <w:sz w:val="20"/>
          <w:szCs w:val="20"/>
        </w:rPr>
      </w:pPr>
      <w:r w:rsidRPr="00403642">
        <w:rPr>
          <w:rFonts w:cs="Times New Roman"/>
          <w:color w:val="auto"/>
          <w:sz w:val="20"/>
          <w:szCs w:val="20"/>
        </w:rPr>
        <w:t xml:space="preserve">Figure </w:t>
      </w:r>
      <w:r w:rsidRPr="00403642">
        <w:rPr>
          <w:rFonts w:cs="Times New Roman"/>
          <w:color w:val="auto"/>
          <w:sz w:val="20"/>
          <w:szCs w:val="20"/>
        </w:rPr>
        <w:fldChar w:fldCharType="begin"/>
      </w:r>
      <w:r w:rsidRPr="00403642">
        <w:rPr>
          <w:rFonts w:cs="Times New Roman"/>
          <w:color w:val="auto"/>
          <w:sz w:val="20"/>
          <w:szCs w:val="20"/>
        </w:rPr>
        <w:instrText xml:space="preserve"> SEQ Figure \* ARABIC </w:instrText>
      </w:r>
      <w:r w:rsidRPr="00403642">
        <w:rPr>
          <w:rFonts w:cs="Times New Roman"/>
          <w:color w:val="auto"/>
          <w:sz w:val="20"/>
          <w:szCs w:val="20"/>
        </w:rPr>
        <w:fldChar w:fldCharType="separate"/>
      </w:r>
      <w:r w:rsidR="00C57077">
        <w:rPr>
          <w:rFonts w:cs="Times New Roman"/>
          <w:noProof/>
          <w:color w:val="auto"/>
          <w:sz w:val="20"/>
          <w:szCs w:val="20"/>
        </w:rPr>
        <w:t>8</w:t>
      </w:r>
      <w:r w:rsidRPr="00403642">
        <w:rPr>
          <w:rFonts w:cs="Times New Roman"/>
          <w:color w:val="auto"/>
          <w:sz w:val="20"/>
          <w:szCs w:val="20"/>
        </w:rPr>
        <w:fldChar w:fldCharType="end"/>
      </w:r>
      <w:r w:rsidRPr="00403642">
        <w:rPr>
          <w:rFonts w:cs="Times New Roman"/>
          <w:color w:val="auto"/>
          <w:sz w:val="20"/>
          <w:szCs w:val="20"/>
        </w:rPr>
        <w:t>. Simulated species responses to changes in temperature and salinity. (a-b) Additive species responses. (c-d) Interactive environmental effect on species response.</w:t>
      </w:r>
    </w:p>
    <w:p w14:paraId="6D4420D1" w14:textId="1DB47359" w:rsidR="00812D17" w:rsidRPr="00621E67" w:rsidRDefault="00812D17" w:rsidP="00EB11FD">
      <w:pPr>
        <w:shd w:val="clear" w:color="auto" w:fill="FFFFFF" w:themeFill="background1"/>
        <w:spacing w:after="0" w:line="276" w:lineRule="auto"/>
        <w:rPr>
          <w:rFonts w:eastAsiaTheme="minorEastAsia"/>
        </w:rPr>
      </w:pPr>
      <w:r w:rsidRPr="00621E67">
        <w:fldChar w:fldCharType="begin"/>
      </w:r>
      <w:r w:rsidRPr="00621E67">
        <w:instrText xml:space="preserve"> INCLUDEPICTURE "http://127.0.0.1:26995/chunk_output/EC01697939e82587/E6520FF9/cq5zqjpqjvuvy/000028.png?fixed_size=1" \* MERGEFORMATINET </w:instrText>
      </w:r>
      <w:r w:rsidR="00D91665">
        <w:fldChar w:fldCharType="separate"/>
      </w:r>
      <w:r w:rsidRPr="00621E67">
        <w:fldChar w:fldCharType="end"/>
      </w:r>
    </w:p>
    <w:p w14:paraId="2F294078" w14:textId="50FA6A51" w:rsidR="00574D6A" w:rsidRPr="00621E67" w:rsidRDefault="009C3B01" w:rsidP="00EB11FD">
      <w:pPr>
        <w:shd w:val="clear" w:color="auto" w:fill="FFFFFF" w:themeFill="background1"/>
        <w:spacing w:after="0" w:line="276" w:lineRule="auto"/>
        <w:ind w:firstLine="720"/>
        <w:jc w:val="both"/>
        <w:rPr>
          <w:rFonts w:eastAsiaTheme="minorEastAsia"/>
        </w:rPr>
      </w:pPr>
      <w:r w:rsidRPr="00621E67">
        <w:lastRenderedPageBreak/>
        <w:fldChar w:fldCharType="begin"/>
      </w:r>
      <w:r w:rsidRPr="00621E67">
        <w:instrText xml:space="preserve"> INCLUDEPICTURE "http://127.0.0.1:20211/chunk_output/EC016979e130a6f9/E6520FF9/cq5zqjpqjvuvy/000015.png?fixed_size=1" \* MERGEFORMATINET </w:instrText>
      </w:r>
      <w:r w:rsidR="00D91665">
        <w:fldChar w:fldCharType="separate"/>
      </w:r>
      <w:r w:rsidRPr="00621E67">
        <w:fldChar w:fldCharType="end"/>
      </w:r>
    </w:p>
    <w:p w14:paraId="437861AC" w14:textId="49B12BC1" w:rsidR="00574D6A" w:rsidRDefault="00991D5E" w:rsidP="00EB11FD">
      <w:pPr>
        <w:pStyle w:val="Heading2"/>
        <w:spacing w:line="276" w:lineRule="auto"/>
      </w:pPr>
      <w:r>
        <w:t>D</w:t>
      </w:r>
      <w:r w:rsidR="00D46E76">
        <w:t>rivers of response diversity in a multifarious environmental change context</w:t>
      </w:r>
    </w:p>
    <w:p w14:paraId="1D14930F" w14:textId="0DB6F9D3" w:rsidR="00991D5E" w:rsidRDefault="00EB71A3" w:rsidP="00EB11FD">
      <w:pPr>
        <w:spacing w:line="276" w:lineRule="auto"/>
        <w:rPr>
          <w:rFonts w:cs="Times New Roman"/>
          <w:szCs w:val="24"/>
        </w:rPr>
      </w:pPr>
      <w:r w:rsidRPr="00EB11FD">
        <w:rPr>
          <w:rFonts w:cs="Times New Roman"/>
          <w:szCs w:val="24"/>
        </w:rPr>
        <w:t xml:space="preserve">We hypothesised that </w:t>
      </w:r>
      <w:r w:rsidR="0082302A" w:rsidRPr="00EB11FD">
        <w:rPr>
          <w:rFonts w:cs="Times New Roman"/>
          <w:szCs w:val="24"/>
        </w:rPr>
        <w:t xml:space="preserve">multiple factors may shape response diversity in a multifarious environmental change context. Specifically, we investigated </w:t>
      </w:r>
      <w:r w:rsidR="00C26D2F" w:rsidRPr="00EB11FD">
        <w:rPr>
          <w:rFonts w:cs="Times New Roman"/>
          <w:szCs w:val="24"/>
        </w:rPr>
        <w:t xml:space="preserve">whether </w:t>
      </w:r>
      <w:r w:rsidR="0082302A" w:rsidRPr="00EB11FD">
        <w:rPr>
          <w:rFonts w:cs="Times New Roman"/>
          <w:szCs w:val="24"/>
        </w:rPr>
        <w:t xml:space="preserve">the </w:t>
      </w:r>
      <w:r w:rsidR="00F6200A" w:rsidRPr="00EB11FD">
        <w:rPr>
          <w:rFonts w:cs="Times New Roman"/>
          <w:szCs w:val="24"/>
        </w:rPr>
        <w:t xml:space="preserve">three following </w:t>
      </w:r>
      <w:r w:rsidR="0077257F" w:rsidRPr="00EB11FD">
        <w:rPr>
          <w:rFonts w:cs="Times New Roman"/>
          <w:szCs w:val="24"/>
        </w:rPr>
        <w:t>factors</w:t>
      </w:r>
      <w:r w:rsidR="00C26D2F" w:rsidRPr="00EB11FD">
        <w:rPr>
          <w:rFonts w:cs="Times New Roman"/>
          <w:szCs w:val="24"/>
        </w:rPr>
        <w:t xml:space="preserve"> may drive response </w:t>
      </w:r>
      <w:r w:rsidR="0039272A" w:rsidRPr="00EB11FD">
        <w:rPr>
          <w:rFonts w:cs="Times New Roman"/>
          <w:szCs w:val="24"/>
        </w:rPr>
        <w:t>diversity</w:t>
      </w:r>
      <w:r w:rsidR="00F6200A" w:rsidRPr="00EB11FD">
        <w:rPr>
          <w:rFonts w:cs="Times New Roman"/>
          <w:szCs w:val="24"/>
        </w:rPr>
        <w:t>:</w:t>
      </w:r>
    </w:p>
    <w:p w14:paraId="0DAF9A7D" w14:textId="0707E7D0" w:rsidR="007F70F9" w:rsidRPr="007F70F9" w:rsidRDefault="00CB01EF" w:rsidP="00EB11FD">
      <w:pPr>
        <w:pStyle w:val="ListParagraph"/>
        <w:numPr>
          <w:ilvl w:val="0"/>
          <w:numId w:val="3"/>
        </w:numPr>
        <w:spacing w:line="276" w:lineRule="auto"/>
        <w:rPr>
          <w:rFonts w:cs="Times New Roman"/>
          <w:szCs w:val="24"/>
          <w:lang w:val="en-CH"/>
        </w:rPr>
      </w:pPr>
      <w:ins w:id="466" w:author="Owen Petchey" w:date="2023-07-18T13:36:00Z">
        <w:r>
          <w:rPr>
            <w:rFonts w:cs="Times New Roman"/>
            <w:szCs w:val="24"/>
          </w:rPr>
          <w:t>The relative strength of effect of different environmental drivers</w:t>
        </w:r>
      </w:ins>
      <w:del w:id="467" w:author="Owen Petchey" w:date="2023-07-18T13:37:00Z">
        <w:r w:rsidR="007F70F9" w:rsidDel="00CB01EF">
          <w:rPr>
            <w:rFonts w:cs="Times New Roman"/>
            <w:szCs w:val="24"/>
          </w:rPr>
          <w:delText>Different effects of the environmental variables on species’ traits</w:delText>
        </w:r>
      </w:del>
      <w:ins w:id="468" w:author="Owen Petchey" w:date="2023-07-18T13:36:00Z">
        <w:r>
          <w:rPr>
            <w:rFonts w:cs="Times New Roman"/>
            <w:szCs w:val="24"/>
          </w:rPr>
          <w:t>.</w:t>
        </w:r>
      </w:ins>
    </w:p>
    <w:p w14:paraId="7CB439A6" w14:textId="2894D002" w:rsidR="00C619BB" w:rsidRPr="00EB11FD" w:rsidRDefault="00C75A96" w:rsidP="00EB11FD">
      <w:pPr>
        <w:pStyle w:val="ListParagraph"/>
        <w:numPr>
          <w:ilvl w:val="0"/>
          <w:numId w:val="3"/>
        </w:numPr>
        <w:spacing w:line="276" w:lineRule="auto"/>
        <w:rPr>
          <w:rFonts w:cs="Times New Roman"/>
          <w:szCs w:val="24"/>
        </w:rPr>
      </w:pPr>
      <w:ins w:id="469" w:author="Owen Petchey" w:date="2023-07-18T13:40:00Z">
        <w:r>
          <w:rPr>
            <w:rFonts w:cs="Times New Roman"/>
            <w:szCs w:val="24"/>
          </w:rPr>
          <w:t xml:space="preserve">Correlation in </w:t>
        </w:r>
      </w:ins>
      <w:del w:id="470" w:author="Owen Petchey" w:date="2023-07-18T13:40:00Z">
        <w:r w:rsidR="00C619BB" w:rsidRPr="00EB11FD" w:rsidDel="00C75A96">
          <w:rPr>
            <w:rFonts w:cs="Times New Roman"/>
            <w:szCs w:val="24"/>
          </w:rPr>
          <w:delText xml:space="preserve">Variation in </w:delText>
        </w:r>
      </w:del>
      <w:r w:rsidR="00C619BB" w:rsidRPr="00EB11FD">
        <w:rPr>
          <w:rFonts w:cs="Times New Roman"/>
          <w:szCs w:val="24"/>
        </w:rPr>
        <w:t xml:space="preserve">species' responses to </w:t>
      </w:r>
      <w:del w:id="471" w:author="Owen Petchey" w:date="2023-07-18T13:40:00Z">
        <w:r w:rsidR="00C619BB" w:rsidRPr="00EB11FD" w:rsidDel="00C75A96">
          <w:rPr>
            <w:rFonts w:cs="Times New Roman"/>
            <w:szCs w:val="24"/>
          </w:rPr>
          <w:delText xml:space="preserve">the </w:delText>
        </w:r>
      </w:del>
      <w:ins w:id="472" w:author="Owen Petchey" w:date="2023-07-18T13:40:00Z">
        <w:r>
          <w:rPr>
            <w:rFonts w:cs="Times New Roman"/>
            <w:szCs w:val="24"/>
          </w:rPr>
          <w:t>different</w:t>
        </w:r>
        <w:r w:rsidRPr="00EB11FD">
          <w:rPr>
            <w:rFonts w:cs="Times New Roman"/>
            <w:szCs w:val="24"/>
          </w:rPr>
          <w:t xml:space="preserve"> </w:t>
        </w:r>
      </w:ins>
      <w:r w:rsidR="00C619BB" w:rsidRPr="00EB11FD">
        <w:rPr>
          <w:rFonts w:cs="Times New Roman"/>
          <w:szCs w:val="24"/>
        </w:rPr>
        <w:t>environment</w:t>
      </w:r>
      <w:ins w:id="473" w:author="Owen Petchey" w:date="2023-07-18T13:40:00Z">
        <w:r>
          <w:rPr>
            <w:rFonts w:cs="Times New Roman"/>
            <w:szCs w:val="24"/>
          </w:rPr>
          <w:t>al drivers</w:t>
        </w:r>
      </w:ins>
      <w:r w:rsidR="00C619BB" w:rsidRPr="00EB11FD">
        <w:rPr>
          <w:rFonts w:cs="Times New Roman"/>
          <w:szCs w:val="24"/>
        </w:rPr>
        <w:t xml:space="preserve">. </w:t>
      </w:r>
    </w:p>
    <w:p w14:paraId="0A791987" w14:textId="3D730277" w:rsidR="003D2A43" w:rsidRPr="00EB11FD" w:rsidRDefault="003D2A43" w:rsidP="00EB11FD">
      <w:pPr>
        <w:pStyle w:val="ListParagraph"/>
        <w:numPr>
          <w:ilvl w:val="0"/>
          <w:numId w:val="3"/>
        </w:numPr>
        <w:spacing w:line="276" w:lineRule="auto"/>
        <w:rPr>
          <w:rFonts w:cs="Times New Roman"/>
          <w:szCs w:val="24"/>
        </w:rPr>
      </w:pPr>
      <w:r w:rsidRPr="00EB11FD">
        <w:rPr>
          <w:rFonts w:cs="Times New Roman"/>
          <w:szCs w:val="24"/>
        </w:rPr>
        <w:t>Mean value of environmental conditions</w:t>
      </w:r>
      <w:ins w:id="474" w:author="Owen Petchey" w:date="2023-07-18T15:00:00Z">
        <w:r w:rsidR="0084790D">
          <w:rPr>
            <w:rFonts w:cs="Times New Roman"/>
            <w:szCs w:val="24"/>
          </w:rPr>
          <w:t>.</w:t>
        </w:r>
      </w:ins>
    </w:p>
    <w:p w14:paraId="012CEDEA" w14:textId="77777777" w:rsidR="007F70F9" w:rsidRDefault="007F70F9" w:rsidP="0003179C">
      <w:pPr>
        <w:spacing w:line="276" w:lineRule="auto"/>
        <w:rPr>
          <w:rFonts w:cs="Times New Roman"/>
          <w:szCs w:val="24"/>
        </w:rPr>
      </w:pPr>
    </w:p>
    <w:p w14:paraId="6EBAA22D" w14:textId="4C494B8E" w:rsidR="007F70F9" w:rsidRDefault="004D1C91" w:rsidP="007F70F9">
      <w:pPr>
        <w:spacing w:line="276" w:lineRule="auto"/>
        <w:rPr>
          <w:rFonts w:cs="Times New Roman"/>
          <w:szCs w:val="24"/>
        </w:rPr>
      </w:pPr>
      <w:ins w:id="475" w:author="Owen Petchey" w:date="2023-07-18T14:08:00Z">
        <w:r>
          <w:rPr>
            <w:rFonts w:cs="Times New Roman"/>
            <w:szCs w:val="24"/>
          </w:rPr>
          <w:t xml:space="preserve">Factor </w:t>
        </w:r>
      </w:ins>
      <w:r w:rsidR="007F70F9" w:rsidRPr="00EB11FD">
        <w:rPr>
          <w:rFonts w:cs="Times New Roman"/>
          <w:szCs w:val="24"/>
        </w:rPr>
        <w:t xml:space="preserve">I. </w:t>
      </w:r>
      <w:r w:rsidR="007F70F9">
        <w:rPr>
          <w:rFonts w:cs="Times New Roman"/>
          <w:szCs w:val="24"/>
        </w:rPr>
        <w:t xml:space="preserve">In the previous section, we specified that we set the parameters of </w:t>
      </w:r>
      <w:del w:id="476" w:author="Owen Petchey" w:date="2023-07-18T13:37:00Z">
        <w:r w:rsidR="007F70F9" w:rsidDel="004168EA">
          <w:rPr>
            <w:rFonts w:cs="Times New Roman"/>
            <w:szCs w:val="24"/>
          </w:rPr>
          <w:delText xml:space="preserve">the </w:delText>
        </w:r>
      </w:del>
      <w:ins w:id="477" w:author="Owen Petchey" w:date="2023-07-18T13:37:00Z">
        <w:r w:rsidR="004168EA">
          <w:rPr>
            <w:rFonts w:cs="Times New Roman"/>
            <w:szCs w:val="24"/>
          </w:rPr>
          <w:t>E</w:t>
        </w:r>
      </w:ins>
      <w:del w:id="478" w:author="Owen Petchey" w:date="2023-07-18T13:37:00Z">
        <w:r w:rsidR="007F70F9" w:rsidDel="004168EA">
          <w:rPr>
            <w:rFonts w:cs="Times New Roman"/>
            <w:szCs w:val="24"/>
          </w:rPr>
          <w:delText>e</w:delText>
        </w:r>
      </w:del>
      <w:r w:rsidR="007F70F9">
        <w:rPr>
          <w:rFonts w:cs="Times New Roman"/>
          <w:szCs w:val="24"/>
        </w:rPr>
        <w:t>q</w:t>
      </w:r>
      <w:ins w:id="479" w:author="Owen Petchey" w:date="2023-07-18T13:37:00Z">
        <w:r w:rsidR="004168EA">
          <w:rPr>
            <w:rFonts w:cs="Times New Roman"/>
            <w:szCs w:val="24"/>
          </w:rPr>
          <w:t>n.</w:t>
        </w:r>
      </w:ins>
      <w:r w:rsidR="007F70F9">
        <w:rPr>
          <w:rFonts w:cs="Times New Roman"/>
          <w:szCs w:val="24"/>
        </w:rPr>
        <w:t xml:space="preserve"> 2 so </w:t>
      </w:r>
      <w:del w:id="480" w:author="Owen Petchey" w:date="2023-07-18T13:37:00Z">
        <w:r w:rsidR="007F70F9" w:rsidDel="008D5A05">
          <w:rPr>
            <w:rFonts w:cs="Times New Roman"/>
            <w:szCs w:val="24"/>
          </w:rPr>
          <w:delText>to have a larger influence of</w:delText>
        </w:r>
      </w:del>
      <w:ins w:id="481" w:author="Owen Petchey" w:date="2023-07-18T13:37:00Z">
        <w:r w:rsidR="008D5A05">
          <w:rPr>
            <w:rFonts w:cs="Times New Roman"/>
            <w:szCs w:val="24"/>
          </w:rPr>
          <w:t>that</w:t>
        </w:r>
      </w:ins>
      <w:r w:rsidR="007F70F9">
        <w:rPr>
          <w:rFonts w:cs="Times New Roman"/>
          <w:szCs w:val="24"/>
        </w:rPr>
        <w:t xml:space="preserve"> salinity </w:t>
      </w:r>
      <w:ins w:id="482" w:author="Owen Petchey" w:date="2023-07-18T13:37:00Z">
        <w:r w:rsidR="008D5A05">
          <w:rPr>
            <w:rFonts w:cs="Times New Roman"/>
            <w:szCs w:val="24"/>
          </w:rPr>
          <w:t xml:space="preserve">has a relatively large effect on </w:t>
        </w:r>
      </w:ins>
      <w:r w:rsidR="007F70F9">
        <w:rPr>
          <w:rFonts w:cs="Times New Roman"/>
          <w:szCs w:val="24"/>
        </w:rPr>
        <w:t>on species’ growth rate</w:t>
      </w:r>
      <w:ins w:id="483" w:author="Owen Petchey" w:date="2023-07-18T13:37:00Z">
        <w:r w:rsidR="008D5A05">
          <w:rPr>
            <w:rFonts w:cs="Times New Roman"/>
            <w:szCs w:val="24"/>
          </w:rPr>
          <w:t xml:space="preserve"> compared to the effect of temperature</w:t>
        </w:r>
      </w:ins>
      <w:r w:rsidR="007F70F9">
        <w:rPr>
          <w:rFonts w:cs="Times New Roman"/>
          <w:szCs w:val="24"/>
        </w:rPr>
        <w:t xml:space="preserve">. Yet, this may not be always the case for all species. For example, there might be </w:t>
      </w:r>
      <w:ins w:id="484" w:author="Owen Petchey" w:date="2023-07-18T13:38:00Z">
        <w:r w:rsidR="008D5A05">
          <w:rPr>
            <w:rFonts w:cs="Times New Roman"/>
            <w:szCs w:val="24"/>
          </w:rPr>
          <w:t xml:space="preserve">species </w:t>
        </w:r>
        <w:r w:rsidR="005D47BF">
          <w:rPr>
            <w:rFonts w:cs="Times New Roman"/>
            <w:szCs w:val="24"/>
          </w:rPr>
          <w:t xml:space="preserve">and </w:t>
        </w:r>
      </w:ins>
      <w:r w:rsidR="007F70F9">
        <w:rPr>
          <w:rFonts w:cs="Times New Roman"/>
          <w:szCs w:val="24"/>
        </w:rPr>
        <w:t>communit</w:t>
      </w:r>
      <w:ins w:id="485" w:author="Owen Petchey" w:date="2023-07-18T13:38:00Z">
        <w:r w:rsidR="005D47BF">
          <w:rPr>
            <w:rFonts w:cs="Times New Roman"/>
            <w:szCs w:val="24"/>
          </w:rPr>
          <w:t xml:space="preserve">ies in which </w:t>
        </w:r>
      </w:ins>
      <w:del w:id="486" w:author="Owen Petchey" w:date="2023-07-18T13:38:00Z">
        <w:r w:rsidR="007F70F9" w:rsidDel="005D47BF">
          <w:rPr>
            <w:rFonts w:cs="Times New Roman"/>
            <w:szCs w:val="24"/>
          </w:rPr>
          <w:delText xml:space="preserve">y whose </w:delText>
        </w:r>
      </w:del>
      <w:r w:rsidR="007F70F9">
        <w:rPr>
          <w:rFonts w:cs="Times New Roman"/>
          <w:szCs w:val="24"/>
        </w:rPr>
        <w:t xml:space="preserve">species are </w:t>
      </w:r>
      <w:ins w:id="487" w:author="Owen Petchey" w:date="2023-07-18T13:38:00Z">
        <w:r w:rsidR="005D47BF">
          <w:rPr>
            <w:rFonts w:cs="Times New Roman"/>
            <w:szCs w:val="24"/>
          </w:rPr>
          <w:t xml:space="preserve">quite </w:t>
        </w:r>
      </w:ins>
      <w:r w:rsidR="007F70F9">
        <w:rPr>
          <w:rFonts w:cs="Times New Roman"/>
          <w:szCs w:val="24"/>
        </w:rPr>
        <w:t xml:space="preserve">equally influenced by multiple environmental variables. To explore whether and how response diversity is influenced by </w:t>
      </w:r>
      <w:del w:id="488" w:author="Owen Petchey" w:date="2023-07-18T13:38:00Z">
        <w:r w:rsidR="007F70F9" w:rsidDel="005D47BF">
          <w:rPr>
            <w:rFonts w:cs="Times New Roman"/>
            <w:szCs w:val="24"/>
          </w:rPr>
          <w:delText>the magnitude of traits’ (i.e. growth rate)</w:delText>
        </w:r>
      </w:del>
      <w:ins w:id="489" w:author="Owen Petchey" w:date="2023-07-18T13:38:00Z">
        <w:r w:rsidR="005D47BF">
          <w:rPr>
            <w:rFonts w:cs="Times New Roman"/>
            <w:szCs w:val="24"/>
          </w:rPr>
          <w:t>relative effects sizes of different</w:t>
        </w:r>
      </w:ins>
      <w:del w:id="490" w:author="Owen Petchey" w:date="2023-07-18T13:38:00Z">
        <w:r w:rsidR="007F70F9" w:rsidDel="005D47BF">
          <w:rPr>
            <w:rFonts w:cs="Times New Roman"/>
            <w:szCs w:val="24"/>
          </w:rPr>
          <w:delText xml:space="preserve"> response to each </w:delText>
        </w:r>
      </w:del>
      <w:ins w:id="491" w:author="Owen Petchey" w:date="2023-07-18T13:38:00Z">
        <w:r w:rsidR="005D47BF">
          <w:rPr>
            <w:rFonts w:cs="Times New Roman"/>
            <w:szCs w:val="24"/>
          </w:rPr>
          <w:t xml:space="preserve"> </w:t>
        </w:r>
      </w:ins>
      <w:r w:rsidR="007F70F9">
        <w:rPr>
          <w:rFonts w:cs="Times New Roman"/>
          <w:szCs w:val="24"/>
        </w:rPr>
        <w:t>environmental variable</w:t>
      </w:r>
      <w:ins w:id="492" w:author="Owen Petchey" w:date="2023-07-18T13:38:00Z">
        <w:r w:rsidR="005D47BF">
          <w:rPr>
            <w:rFonts w:cs="Times New Roman"/>
            <w:szCs w:val="24"/>
          </w:rPr>
          <w:t>s</w:t>
        </w:r>
      </w:ins>
      <w:r w:rsidR="007F70F9">
        <w:rPr>
          <w:rFonts w:cs="Times New Roman"/>
          <w:szCs w:val="24"/>
        </w:rPr>
        <w:t>, we simulated another case where species are equally influenced in their growth rate by temperature and salinity (Fig. 9). Using this different type of response surfaces, we created the same communities and scenarios of diversity in species’ responses and correlation between diversity in responses to salinity and temperature created in the previous step.</w:t>
      </w:r>
    </w:p>
    <w:p w14:paraId="08EC78A2" w14:textId="7DF4E797" w:rsidR="007F70F9" w:rsidRDefault="00BD7BC6" w:rsidP="00F40AD5">
      <w:pPr>
        <w:spacing w:line="276" w:lineRule="auto"/>
        <w:jc w:val="center"/>
        <w:rPr>
          <w:rFonts w:cs="Times New Roman"/>
          <w:szCs w:val="24"/>
        </w:rPr>
      </w:pPr>
      <w:commentRangeStart w:id="493"/>
      <w:r>
        <w:rPr>
          <w:rFonts w:cs="Times New Roman"/>
          <w:noProof/>
          <w:szCs w:val="24"/>
        </w:rPr>
        <w:lastRenderedPageBreak/>
        <w:drawing>
          <wp:inline distT="0" distB="0" distL="0" distR="0" wp14:anchorId="376586AA" wp14:editId="65C18B2F">
            <wp:extent cx="5731510" cy="4585335"/>
            <wp:effectExtent l="0" t="0" r="0" b="0"/>
            <wp:docPr id="2113614770" name="Picture 6" descr="A graph of different types of tempera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614770" name="Picture 6" descr="A graph of different types of temperature&#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4585335"/>
                    </a:xfrm>
                    <a:prstGeom prst="rect">
                      <a:avLst/>
                    </a:prstGeom>
                  </pic:spPr>
                </pic:pic>
              </a:graphicData>
            </a:graphic>
          </wp:inline>
        </w:drawing>
      </w:r>
      <w:commentRangeEnd w:id="493"/>
      <w:r w:rsidR="00A4751A">
        <w:rPr>
          <w:rStyle w:val="CommentReference"/>
        </w:rPr>
        <w:commentReference w:id="493"/>
      </w:r>
    </w:p>
    <w:p w14:paraId="15421708" w14:textId="2A539D2E" w:rsidR="007F70F9" w:rsidRPr="00791E4A" w:rsidRDefault="007F70F9" w:rsidP="007F70F9">
      <w:pPr>
        <w:pStyle w:val="Caption"/>
        <w:jc w:val="center"/>
        <w:rPr>
          <w:rFonts w:cs="Times New Roman"/>
          <w:color w:val="auto"/>
          <w:sz w:val="28"/>
          <w:szCs w:val="28"/>
        </w:rPr>
      </w:pPr>
      <w:r w:rsidRPr="00791E4A">
        <w:rPr>
          <w:rFonts w:cs="Times New Roman"/>
          <w:color w:val="auto"/>
          <w:sz w:val="20"/>
          <w:szCs w:val="20"/>
        </w:rPr>
        <w:t xml:space="preserve">Figure </w:t>
      </w:r>
      <w:r>
        <w:rPr>
          <w:rFonts w:cs="Times New Roman"/>
          <w:color w:val="auto"/>
          <w:sz w:val="20"/>
          <w:szCs w:val="20"/>
        </w:rPr>
        <w:t>9</w:t>
      </w:r>
      <w:r w:rsidRPr="00791E4A">
        <w:rPr>
          <w:rFonts w:cs="Times New Roman"/>
          <w:color w:val="auto"/>
          <w:sz w:val="20"/>
          <w:szCs w:val="20"/>
        </w:rPr>
        <w:t>.</w:t>
      </w:r>
      <w:r w:rsidR="00F40AD5">
        <w:rPr>
          <w:rFonts w:cs="Times New Roman"/>
          <w:color w:val="auto"/>
          <w:sz w:val="20"/>
          <w:szCs w:val="20"/>
        </w:rPr>
        <w:t xml:space="preserve"> </w:t>
      </w:r>
      <w:r w:rsidR="00F40AD5" w:rsidRPr="00403642">
        <w:rPr>
          <w:rFonts w:cs="Times New Roman"/>
          <w:color w:val="auto"/>
          <w:sz w:val="20"/>
          <w:szCs w:val="20"/>
        </w:rPr>
        <w:t>Simulated species responses to changes in temperature and salinity</w:t>
      </w:r>
      <w:r w:rsidR="00F40AD5">
        <w:rPr>
          <w:rFonts w:cs="Times New Roman"/>
          <w:color w:val="auto"/>
          <w:sz w:val="20"/>
          <w:szCs w:val="20"/>
        </w:rPr>
        <w:t>, where salinity and temperature have the same effect on species’ growth rate</w:t>
      </w:r>
      <w:r w:rsidR="00F40AD5" w:rsidRPr="00403642">
        <w:rPr>
          <w:rFonts w:cs="Times New Roman"/>
          <w:color w:val="auto"/>
          <w:sz w:val="20"/>
          <w:szCs w:val="20"/>
        </w:rPr>
        <w:t>. (a-b) Additive species responses. (c-d) Interactive environmental effect on species response.</w:t>
      </w:r>
    </w:p>
    <w:p w14:paraId="59CB7E56" w14:textId="77777777" w:rsidR="007F70F9" w:rsidRDefault="007F70F9" w:rsidP="0003179C">
      <w:pPr>
        <w:spacing w:line="276" w:lineRule="auto"/>
        <w:rPr>
          <w:rFonts w:cs="Times New Roman"/>
          <w:szCs w:val="24"/>
        </w:rPr>
      </w:pPr>
    </w:p>
    <w:p w14:paraId="26AF29F1" w14:textId="788E2C3C" w:rsidR="00EF5553" w:rsidRDefault="004D1C91" w:rsidP="0003179C">
      <w:pPr>
        <w:spacing w:line="276" w:lineRule="auto"/>
        <w:rPr>
          <w:ins w:id="494" w:author="Owen Petchey" w:date="2023-07-18T13:57:00Z"/>
          <w:rFonts w:cs="Times New Roman"/>
          <w:szCs w:val="24"/>
        </w:rPr>
      </w:pPr>
      <w:ins w:id="495" w:author="Owen Petchey" w:date="2023-07-18T14:08:00Z">
        <w:r>
          <w:rPr>
            <w:rFonts w:cs="Times New Roman"/>
            <w:szCs w:val="24"/>
          </w:rPr>
          <w:t xml:space="preserve">Factor </w:t>
        </w:r>
      </w:ins>
      <w:r w:rsidR="0003179C" w:rsidRPr="0003179C">
        <w:rPr>
          <w:rFonts w:cs="Times New Roman"/>
          <w:szCs w:val="24"/>
        </w:rPr>
        <w:t>I</w:t>
      </w:r>
      <w:r w:rsidR="007F70F9">
        <w:rPr>
          <w:rFonts w:cs="Times New Roman"/>
          <w:szCs w:val="24"/>
        </w:rPr>
        <w:t>I</w:t>
      </w:r>
      <w:r w:rsidR="0003179C" w:rsidRPr="0003179C">
        <w:rPr>
          <w:rFonts w:cs="Times New Roman"/>
          <w:szCs w:val="24"/>
        </w:rPr>
        <w:t>.</w:t>
      </w:r>
      <w:del w:id="496" w:author="Owen Petchey" w:date="2023-07-18T13:40:00Z">
        <w:r w:rsidR="0003179C" w:rsidDel="00C91AC8">
          <w:rPr>
            <w:rFonts w:cs="Times New Roman"/>
            <w:szCs w:val="24"/>
          </w:rPr>
          <w:delText xml:space="preserve"> </w:delText>
        </w:r>
        <w:r w:rsidR="00127003" w:rsidRPr="0003179C" w:rsidDel="00C91AC8">
          <w:rPr>
            <w:rFonts w:cs="Times New Roman"/>
            <w:szCs w:val="24"/>
          </w:rPr>
          <w:delText>Although in a single driver scenario this hypothesis m</w:delText>
        </w:r>
        <w:r w:rsidR="00264B6C" w:rsidRPr="0003179C" w:rsidDel="00C91AC8">
          <w:rPr>
            <w:rFonts w:cs="Times New Roman"/>
            <w:szCs w:val="24"/>
          </w:rPr>
          <w:delText xml:space="preserve">ay be trivial, it is not when multiple drivers influence species’ </w:delText>
        </w:r>
        <w:r w:rsidR="00D34D86" w:rsidRPr="0003179C" w:rsidDel="00C91AC8">
          <w:rPr>
            <w:rFonts w:cs="Times New Roman"/>
            <w:szCs w:val="24"/>
          </w:rPr>
          <w:delText>responses. Indeed</w:delText>
        </w:r>
      </w:del>
      <w:ins w:id="497" w:author="Owen Petchey" w:date="2023-07-18T13:40:00Z">
        <w:r w:rsidR="00C91AC8">
          <w:rPr>
            <w:rFonts w:cs="Times New Roman"/>
            <w:szCs w:val="24"/>
          </w:rPr>
          <w:t>S</w:t>
        </w:r>
      </w:ins>
      <w:del w:id="498" w:author="Owen Petchey" w:date="2023-07-18T13:40:00Z">
        <w:r w:rsidR="00D34D86" w:rsidRPr="0003179C" w:rsidDel="00C91AC8">
          <w:rPr>
            <w:rFonts w:cs="Times New Roman"/>
            <w:szCs w:val="24"/>
          </w:rPr>
          <w:delText>, s</w:delText>
        </w:r>
      </w:del>
      <w:r w:rsidR="00D34D86" w:rsidRPr="0003179C">
        <w:rPr>
          <w:rFonts w:cs="Times New Roman"/>
          <w:szCs w:val="24"/>
        </w:rPr>
        <w:t>pecies in a community may show</w:t>
      </w:r>
      <w:r w:rsidR="00962233" w:rsidRPr="0003179C">
        <w:rPr>
          <w:rFonts w:cs="Times New Roman"/>
          <w:szCs w:val="24"/>
        </w:rPr>
        <w:t xml:space="preserve"> high</w:t>
      </w:r>
      <w:r w:rsidR="00D34D86" w:rsidRPr="0003179C">
        <w:rPr>
          <w:rFonts w:cs="Times New Roman"/>
          <w:szCs w:val="24"/>
        </w:rPr>
        <w:t xml:space="preserve"> diversity in how they</w:t>
      </w:r>
      <w:r w:rsidR="00962233" w:rsidRPr="0003179C">
        <w:rPr>
          <w:rFonts w:cs="Times New Roman"/>
          <w:szCs w:val="24"/>
        </w:rPr>
        <w:t xml:space="preserve"> respond to one of the drivers, but very little variation in how they respond to a second </w:t>
      </w:r>
      <w:r w:rsidR="00847A38" w:rsidRPr="0003179C">
        <w:rPr>
          <w:rFonts w:cs="Times New Roman"/>
          <w:szCs w:val="24"/>
        </w:rPr>
        <w:t>(and third, fourth</w:t>
      </w:r>
      <w:r w:rsidR="00D9023B" w:rsidRPr="0003179C">
        <w:rPr>
          <w:rFonts w:cs="Times New Roman"/>
          <w:szCs w:val="24"/>
        </w:rPr>
        <w:t>, etc.</w:t>
      </w:r>
      <w:r w:rsidR="00847A38" w:rsidRPr="0003179C">
        <w:rPr>
          <w:rFonts w:cs="Times New Roman"/>
          <w:szCs w:val="24"/>
        </w:rPr>
        <w:t xml:space="preserve">) </w:t>
      </w:r>
      <w:r w:rsidR="00962233" w:rsidRPr="0003179C">
        <w:rPr>
          <w:rFonts w:cs="Times New Roman"/>
          <w:szCs w:val="24"/>
        </w:rPr>
        <w:t xml:space="preserve">environmental driver. </w:t>
      </w:r>
      <w:r w:rsidR="00AC75FB" w:rsidRPr="0003179C">
        <w:rPr>
          <w:rFonts w:cs="Times New Roman"/>
          <w:szCs w:val="24"/>
        </w:rPr>
        <w:t>Alternatively,</w:t>
      </w:r>
      <w:r w:rsidR="00ED2F47" w:rsidRPr="0003179C">
        <w:rPr>
          <w:rFonts w:cs="Times New Roman"/>
          <w:szCs w:val="24"/>
        </w:rPr>
        <w:t xml:space="preserve"> species could show</w:t>
      </w:r>
      <w:del w:id="499" w:author="Owen Petchey" w:date="2023-07-18T13:56:00Z">
        <w:r w:rsidR="00ED2F47" w:rsidRPr="0003179C" w:rsidDel="004627CC">
          <w:rPr>
            <w:rFonts w:cs="Times New Roman"/>
            <w:szCs w:val="24"/>
          </w:rPr>
          <w:delText xml:space="preserve"> very</w:delText>
        </w:r>
      </w:del>
      <w:r w:rsidR="00ED2F47" w:rsidRPr="0003179C">
        <w:rPr>
          <w:rFonts w:cs="Times New Roman"/>
          <w:szCs w:val="24"/>
        </w:rPr>
        <w:t xml:space="preserve"> high diversity in response to </w:t>
      </w:r>
      <w:r w:rsidR="000A2839" w:rsidRPr="0003179C">
        <w:rPr>
          <w:rFonts w:cs="Times New Roman"/>
          <w:szCs w:val="24"/>
        </w:rPr>
        <w:t>all</w:t>
      </w:r>
      <w:r w:rsidR="00ED2F47" w:rsidRPr="0003179C">
        <w:rPr>
          <w:rFonts w:cs="Times New Roman"/>
          <w:szCs w:val="24"/>
        </w:rPr>
        <w:t xml:space="preserve"> environmental drivers</w:t>
      </w:r>
      <w:r w:rsidR="00E7439B" w:rsidRPr="0003179C">
        <w:rPr>
          <w:rFonts w:cs="Times New Roman"/>
          <w:szCs w:val="24"/>
        </w:rPr>
        <w:t xml:space="preserve">. To test whether and how </w:t>
      </w:r>
      <w:r w:rsidR="00D9023B" w:rsidRPr="0003179C">
        <w:rPr>
          <w:rFonts w:cs="Times New Roman"/>
          <w:szCs w:val="24"/>
        </w:rPr>
        <w:t xml:space="preserve">the </w:t>
      </w:r>
      <w:r w:rsidR="00850245" w:rsidRPr="0003179C">
        <w:rPr>
          <w:rFonts w:cs="Times New Roman"/>
          <w:szCs w:val="24"/>
        </w:rPr>
        <w:t>diversity in</w:t>
      </w:r>
      <w:r w:rsidR="00D9023B" w:rsidRPr="0003179C">
        <w:rPr>
          <w:rFonts w:cs="Times New Roman"/>
          <w:szCs w:val="24"/>
        </w:rPr>
        <w:t xml:space="preserve"> species’</w:t>
      </w:r>
      <w:r w:rsidR="00850245" w:rsidRPr="0003179C">
        <w:rPr>
          <w:rFonts w:cs="Times New Roman"/>
          <w:szCs w:val="24"/>
        </w:rPr>
        <w:t xml:space="preserve"> responses to the environment </w:t>
      </w:r>
      <w:r w:rsidR="006132BC" w:rsidRPr="0003179C">
        <w:rPr>
          <w:rFonts w:cs="Times New Roman"/>
          <w:szCs w:val="24"/>
        </w:rPr>
        <w:t>in a multi</w:t>
      </w:r>
      <w:ins w:id="500" w:author="Owen Petchey" w:date="2023-07-18T13:56:00Z">
        <w:r w:rsidR="00EF5553">
          <w:rPr>
            <w:rFonts w:cs="Times New Roman"/>
            <w:szCs w:val="24"/>
          </w:rPr>
          <w:t>-</w:t>
        </w:r>
      </w:ins>
      <w:del w:id="501" w:author="Owen Petchey" w:date="2023-07-18T13:56:00Z">
        <w:r w:rsidR="006132BC" w:rsidRPr="0003179C" w:rsidDel="00EF5553">
          <w:rPr>
            <w:rFonts w:cs="Times New Roman"/>
            <w:szCs w:val="24"/>
          </w:rPr>
          <w:delText xml:space="preserve"> </w:delText>
        </w:r>
      </w:del>
      <w:r w:rsidR="006132BC" w:rsidRPr="0003179C">
        <w:rPr>
          <w:rFonts w:cs="Times New Roman"/>
          <w:szCs w:val="24"/>
        </w:rPr>
        <w:t xml:space="preserve">driver context </w:t>
      </w:r>
      <w:r w:rsidR="007624D9" w:rsidRPr="0003179C">
        <w:rPr>
          <w:rFonts w:cs="Times New Roman"/>
          <w:szCs w:val="24"/>
        </w:rPr>
        <w:t xml:space="preserve">shape response diversity, we </w:t>
      </w:r>
      <w:r w:rsidR="00BC67EB" w:rsidRPr="0003179C">
        <w:rPr>
          <w:rFonts w:cs="Times New Roman"/>
          <w:szCs w:val="24"/>
        </w:rPr>
        <w:t>varied species responses to one</w:t>
      </w:r>
      <w:r w:rsidR="00B45DB2" w:rsidRPr="0003179C">
        <w:rPr>
          <w:rFonts w:cs="Times New Roman"/>
          <w:szCs w:val="24"/>
        </w:rPr>
        <w:t xml:space="preserve"> (i.e. only temperature)</w:t>
      </w:r>
      <w:r w:rsidR="00BC67EB" w:rsidRPr="0003179C">
        <w:rPr>
          <w:rFonts w:cs="Times New Roman"/>
          <w:szCs w:val="24"/>
        </w:rPr>
        <w:t>, or both</w:t>
      </w:r>
      <w:r w:rsidR="00B45DB2" w:rsidRPr="0003179C">
        <w:rPr>
          <w:rFonts w:cs="Times New Roman"/>
          <w:szCs w:val="24"/>
        </w:rPr>
        <w:t xml:space="preserve"> (i.e. temperature and salinity)</w:t>
      </w:r>
      <w:r w:rsidR="00BC67EB" w:rsidRPr="0003179C">
        <w:rPr>
          <w:rFonts w:cs="Times New Roman"/>
          <w:szCs w:val="24"/>
        </w:rPr>
        <w:t>, environmental drivers</w:t>
      </w:r>
      <w:r w:rsidR="000A2839" w:rsidRPr="0003179C">
        <w:rPr>
          <w:rFonts w:cs="Times New Roman"/>
          <w:szCs w:val="24"/>
        </w:rPr>
        <w:t xml:space="preserve"> in different combinations</w:t>
      </w:r>
      <w:r w:rsidR="00BC67EB" w:rsidRPr="0003179C">
        <w:rPr>
          <w:rFonts w:cs="Times New Roman"/>
          <w:szCs w:val="24"/>
        </w:rPr>
        <w:t>.</w:t>
      </w:r>
    </w:p>
    <w:p w14:paraId="5A62EA3A" w14:textId="6493FD93" w:rsidR="00CA620B" w:rsidRDefault="00BC67EB" w:rsidP="00EF5553">
      <w:pPr>
        <w:spacing w:line="276" w:lineRule="auto"/>
        <w:ind w:firstLine="708"/>
        <w:rPr>
          <w:ins w:id="502" w:author="Owen Petchey" w:date="2023-07-18T13:58:00Z"/>
          <w:rFonts w:cs="Times New Roman"/>
          <w:szCs w:val="24"/>
        </w:rPr>
      </w:pPr>
      <w:del w:id="503" w:author="Owen Petchey" w:date="2023-07-18T13:57:00Z">
        <w:r w:rsidRPr="0003179C" w:rsidDel="00EF5553">
          <w:rPr>
            <w:rFonts w:cs="Times New Roman"/>
            <w:szCs w:val="24"/>
          </w:rPr>
          <w:delText xml:space="preserve"> </w:delText>
        </w:r>
      </w:del>
      <w:r w:rsidR="00265743" w:rsidRPr="0003179C">
        <w:rPr>
          <w:rFonts w:cs="Times New Roman"/>
          <w:szCs w:val="24"/>
        </w:rPr>
        <w:t xml:space="preserve">The differences in species responses </w:t>
      </w:r>
      <w:r w:rsidR="004419B7" w:rsidRPr="0003179C">
        <w:rPr>
          <w:rFonts w:cs="Times New Roman"/>
          <w:szCs w:val="24"/>
        </w:rPr>
        <w:t>were</w:t>
      </w:r>
      <w:r w:rsidR="00265743" w:rsidRPr="0003179C">
        <w:rPr>
          <w:rFonts w:cs="Times New Roman"/>
          <w:szCs w:val="24"/>
        </w:rPr>
        <w:t xml:space="preserve"> introduced by changing the amount of variation (diversity)</w:t>
      </w:r>
      <w:r w:rsidR="00130DEA" w:rsidRPr="0003179C">
        <w:rPr>
          <w:rFonts w:cs="Times New Roman"/>
          <w:szCs w:val="24"/>
        </w:rPr>
        <w:t xml:space="preserve"> </w:t>
      </w:r>
      <w:ins w:id="504" w:author="Owen Petchey" w:date="2023-07-18T13:57:00Z">
        <w:r w:rsidR="00CA620B">
          <w:rPr>
            <w:rFonts w:cs="Times New Roman"/>
            <w:szCs w:val="24"/>
          </w:rPr>
          <w:t xml:space="preserve">across species </w:t>
        </w:r>
      </w:ins>
      <w:r w:rsidR="00130DEA" w:rsidRPr="0003179C">
        <w:rPr>
          <w:rFonts w:cs="Times New Roman"/>
          <w:szCs w:val="24"/>
        </w:rPr>
        <w:t xml:space="preserve">in the </w:t>
      </w:r>
      <w:r w:rsidR="00A778DE">
        <w:rPr>
          <w:rFonts w:cs="Times New Roman"/>
          <w:szCs w:val="24"/>
        </w:rPr>
        <w:t>position</w:t>
      </w:r>
      <w:r w:rsidR="00C95052">
        <w:rPr>
          <w:rFonts w:cs="Times New Roman"/>
          <w:szCs w:val="24"/>
        </w:rPr>
        <w:t xml:space="preserve"> of </w:t>
      </w:r>
      <w:r w:rsidR="00130DEA" w:rsidRPr="0003179C">
        <w:rPr>
          <w:rFonts w:cs="Times New Roman"/>
          <w:szCs w:val="24"/>
        </w:rPr>
        <w:t xml:space="preserve">the </w:t>
      </w:r>
      <w:r w:rsidR="00B45DB2" w:rsidRPr="0003179C">
        <w:rPr>
          <w:rFonts w:cs="Times New Roman"/>
          <w:szCs w:val="24"/>
        </w:rPr>
        <w:t>opt</w:t>
      </w:r>
      <w:r w:rsidR="00731831" w:rsidRPr="0003179C">
        <w:rPr>
          <w:rFonts w:cs="Times New Roman"/>
          <w:szCs w:val="24"/>
        </w:rPr>
        <w:t xml:space="preserve">imum </w:t>
      </w:r>
      <w:ins w:id="505" w:author="Owen Petchey" w:date="2023-07-18T13:57:00Z">
        <w:r w:rsidR="009E7EB3">
          <w:rPr>
            <w:rFonts w:cs="Times New Roman"/>
            <w:szCs w:val="24"/>
          </w:rPr>
          <w:t xml:space="preserve">growth rate </w:t>
        </w:r>
      </w:ins>
      <w:del w:id="506" w:author="Owen Petchey" w:date="2023-07-18T13:58:00Z">
        <w:r w:rsidR="00130DEA" w:rsidRPr="0003179C" w:rsidDel="00CA620B">
          <w:rPr>
            <w:rFonts w:cs="Times New Roman"/>
            <w:szCs w:val="24"/>
          </w:rPr>
          <w:delText xml:space="preserve">species </w:delText>
        </w:r>
        <w:r w:rsidR="00DF2BCA" w:rsidDel="00CA620B">
          <w:rPr>
            <w:rFonts w:cs="Times New Roman"/>
            <w:szCs w:val="24"/>
          </w:rPr>
          <w:delText>have</w:delText>
        </w:r>
        <w:r w:rsidR="003E1941" w:rsidRPr="0003179C" w:rsidDel="00CA620B">
          <w:rPr>
            <w:rFonts w:cs="Times New Roman"/>
            <w:szCs w:val="24"/>
          </w:rPr>
          <w:delText xml:space="preserve"> </w:delText>
        </w:r>
      </w:del>
      <w:r w:rsidR="00F85436">
        <w:rPr>
          <w:rFonts w:cs="Times New Roman"/>
          <w:szCs w:val="24"/>
        </w:rPr>
        <w:t xml:space="preserve">for each driver </w:t>
      </w:r>
      <w:r w:rsidR="00D80FBB" w:rsidRPr="0003179C">
        <w:rPr>
          <w:rFonts w:cs="Times New Roman"/>
          <w:szCs w:val="24"/>
        </w:rPr>
        <w:t xml:space="preserve">within a community </w:t>
      </w:r>
      <w:r w:rsidR="000A2839" w:rsidRPr="0003179C">
        <w:rPr>
          <w:rFonts w:cs="Times New Roman"/>
          <w:szCs w:val="24"/>
        </w:rPr>
        <w:t xml:space="preserve">(Fig. </w:t>
      </w:r>
      <w:r w:rsidR="007F70F9">
        <w:rPr>
          <w:rFonts w:cs="Times New Roman"/>
          <w:szCs w:val="24"/>
        </w:rPr>
        <w:t>10</w:t>
      </w:r>
      <w:ins w:id="507" w:author="Owen Petchey" w:date="2023-07-18T13:58:00Z">
        <w:r w:rsidR="00BC7031">
          <w:rPr>
            <w:rFonts w:cs="Times New Roman"/>
            <w:szCs w:val="24"/>
          </w:rPr>
          <w:t>a, b, c</w:t>
        </w:r>
      </w:ins>
      <w:r w:rsidR="000A2839" w:rsidRPr="0003179C">
        <w:rPr>
          <w:rFonts w:cs="Times New Roman"/>
          <w:szCs w:val="24"/>
        </w:rPr>
        <w:t>)</w:t>
      </w:r>
      <w:r w:rsidR="003E1941" w:rsidRPr="0003179C">
        <w:rPr>
          <w:rFonts w:cs="Times New Roman"/>
          <w:szCs w:val="24"/>
        </w:rPr>
        <w:t>.</w:t>
      </w:r>
      <w:r w:rsidR="0065668A" w:rsidRPr="0003179C">
        <w:rPr>
          <w:rFonts w:cs="Times New Roman"/>
          <w:szCs w:val="24"/>
        </w:rPr>
        <w:t xml:space="preserve"> Thus, a community composed of species </w:t>
      </w:r>
      <w:r w:rsidR="004419B7" w:rsidRPr="0003179C">
        <w:rPr>
          <w:rFonts w:cs="Times New Roman"/>
          <w:szCs w:val="24"/>
        </w:rPr>
        <w:t xml:space="preserve">having </w:t>
      </w:r>
      <w:r w:rsidR="00C57FEF" w:rsidRPr="0003179C">
        <w:rPr>
          <w:rFonts w:cs="Times New Roman"/>
          <w:szCs w:val="24"/>
        </w:rPr>
        <w:t>very different</w:t>
      </w:r>
      <w:r w:rsidR="004419B7" w:rsidRPr="0003179C">
        <w:rPr>
          <w:rFonts w:cs="Times New Roman"/>
          <w:szCs w:val="24"/>
        </w:rPr>
        <w:t xml:space="preserve"> </w:t>
      </w:r>
      <w:r w:rsidR="00C57FEF" w:rsidRPr="0003179C">
        <w:rPr>
          <w:rFonts w:cs="Times New Roman"/>
          <w:szCs w:val="24"/>
        </w:rPr>
        <w:t>optimum values</w:t>
      </w:r>
      <w:r w:rsidR="004419B7" w:rsidRPr="0003179C">
        <w:rPr>
          <w:rFonts w:cs="Times New Roman"/>
          <w:szCs w:val="24"/>
        </w:rPr>
        <w:t xml:space="preserve"> </w:t>
      </w:r>
      <w:r w:rsidR="00C57FEF" w:rsidRPr="0003179C">
        <w:rPr>
          <w:rFonts w:cs="Times New Roman"/>
          <w:szCs w:val="24"/>
        </w:rPr>
        <w:t xml:space="preserve">for </w:t>
      </w:r>
      <w:r w:rsidR="001B0E1B">
        <w:rPr>
          <w:rFonts w:cs="Times New Roman"/>
          <w:szCs w:val="24"/>
        </w:rPr>
        <w:t>one</w:t>
      </w:r>
      <w:r w:rsidR="00731831" w:rsidRPr="0003179C">
        <w:rPr>
          <w:rFonts w:cs="Times New Roman"/>
          <w:szCs w:val="24"/>
        </w:rPr>
        <w:t xml:space="preserve"> driver (i.e. temperature) will show</w:t>
      </w:r>
      <w:r w:rsidR="0063285D" w:rsidRPr="0003179C">
        <w:rPr>
          <w:rFonts w:cs="Times New Roman"/>
          <w:szCs w:val="24"/>
        </w:rPr>
        <w:t xml:space="preserve"> high </w:t>
      </w:r>
      <w:r w:rsidR="005D3ED9" w:rsidRPr="0003179C">
        <w:rPr>
          <w:rFonts w:cs="Times New Roman"/>
          <w:szCs w:val="24"/>
        </w:rPr>
        <w:t>diversity</w:t>
      </w:r>
      <w:r w:rsidR="0063285D" w:rsidRPr="0003179C">
        <w:rPr>
          <w:rFonts w:cs="Times New Roman"/>
          <w:szCs w:val="24"/>
        </w:rPr>
        <w:t xml:space="preserve"> in responses to </w:t>
      </w:r>
      <w:r w:rsidR="00731831" w:rsidRPr="0003179C">
        <w:rPr>
          <w:rFonts w:cs="Times New Roman"/>
          <w:szCs w:val="24"/>
        </w:rPr>
        <w:t xml:space="preserve">changes in </w:t>
      </w:r>
      <w:r w:rsidR="0063285D" w:rsidRPr="0003179C">
        <w:rPr>
          <w:rFonts w:cs="Times New Roman"/>
          <w:szCs w:val="24"/>
        </w:rPr>
        <w:t xml:space="preserve">that </w:t>
      </w:r>
      <w:r w:rsidR="005D3ED9" w:rsidRPr="0003179C">
        <w:rPr>
          <w:rFonts w:cs="Times New Roman"/>
          <w:szCs w:val="24"/>
        </w:rPr>
        <w:t>driver</w:t>
      </w:r>
      <w:r w:rsidR="0063285D" w:rsidRPr="0003179C">
        <w:rPr>
          <w:rFonts w:cs="Times New Roman"/>
          <w:szCs w:val="24"/>
        </w:rPr>
        <w:t>.</w:t>
      </w:r>
    </w:p>
    <w:p w14:paraId="2F6862F7" w14:textId="233130CE" w:rsidR="00706EC7" w:rsidRDefault="0063285D" w:rsidP="00706EC7">
      <w:pPr>
        <w:spacing w:line="276" w:lineRule="auto"/>
        <w:ind w:firstLine="708"/>
        <w:rPr>
          <w:ins w:id="508" w:author="Owen Petchey" w:date="2023-07-18T13:59:00Z"/>
        </w:rPr>
      </w:pPr>
      <w:del w:id="509" w:author="Owen Petchey" w:date="2023-07-18T13:58:00Z">
        <w:r w:rsidRPr="0003179C" w:rsidDel="00CA620B">
          <w:rPr>
            <w:rFonts w:cs="Times New Roman"/>
            <w:szCs w:val="24"/>
          </w:rPr>
          <w:delText xml:space="preserve"> </w:delText>
        </w:r>
        <w:r w:rsidR="00F50EE7" w:rsidRPr="0003179C" w:rsidDel="00CA620B">
          <w:rPr>
            <w:rFonts w:cs="Times New Roman"/>
            <w:szCs w:val="24"/>
          </w:rPr>
          <w:delText>Specifically, w</w:delText>
        </w:r>
      </w:del>
      <w:ins w:id="510" w:author="Owen Petchey" w:date="2023-07-18T13:58:00Z">
        <w:r w:rsidR="00CA620B">
          <w:rPr>
            <w:rFonts w:cs="Times New Roman"/>
            <w:szCs w:val="24"/>
          </w:rPr>
          <w:t>W</w:t>
        </w:r>
      </w:ins>
      <w:r w:rsidR="00F50EE7" w:rsidRPr="0003179C">
        <w:rPr>
          <w:rFonts w:cs="Times New Roman"/>
          <w:szCs w:val="24"/>
        </w:rPr>
        <w:t xml:space="preserve">e simulated </w:t>
      </w:r>
      <w:r w:rsidR="007624D9" w:rsidRPr="0003179C">
        <w:rPr>
          <w:rFonts w:cs="Times New Roman"/>
          <w:szCs w:val="24"/>
        </w:rPr>
        <w:t xml:space="preserve">three different scenarios. </w:t>
      </w:r>
      <w:r w:rsidR="005816D3" w:rsidRPr="0003179C">
        <w:rPr>
          <w:rFonts w:cs="Times New Roman"/>
          <w:szCs w:val="24"/>
        </w:rPr>
        <w:t>In the first one</w:t>
      </w:r>
      <w:r w:rsidR="007F70F9">
        <w:rPr>
          <w:rFonts w:cs="Times New Roman"/>
          <w:szCs w:val="24"/>
        </w:rPr>
        <w:t xml:space="preserve"> (Fig. 10d)</w:t>
      </w:r>
      <w:r w:rsidR="005816D3" w:rsidRPr="0003179C">
        <w:rPr>
          <w:rFonts w:cs="Times New Roman"/>
          <w:szCs w:val="24"/>
        </w:rPr>
        <w:t>, we created three communities</w:t>
      </w:r>
      <w:r w:rsidR="006A1052" w:rsidRPr="0003179C">
        <w:rPr>
          <w:rFonts w:cs="Times New Roman"/>
          <w:szCs w:val="24"/>
        </w:rPr>
        <w:t xml:space="preserve"> </w:t>
      </w:r>
      <w:r w:rsidR="0027488A" w:rsidRPr="0003179C">
        <w:rPr>
          <w:rFonts w:cs="Times New Roman"/>
          <w:szCs w:val="24"/>
        </w:rPr>
        <w:t xml:space="preserve">of ten species </w:t>
      </w:r>
      <w:r w:rsidR="006A1052" w:rsidRPr="0003179C">
        <w:rPr>
          <w:rFonts w:cs="Times New Roman"/>
          <w:szCs w:val="24"/>
        </w:rPr>
        <w:t xml:space="preserve">that vary in the amount of </w:t>
      </w:r>
      <w:r w:rsidR="005D3ED9" w:rsidRPr="0003179C">
        <w:rPr>
          <w:rFonts w:cs="Times New Roman"/>
          <w:szCs w:val="24"/>
        </w:rPr>
        <w:t>diversity</w:t>
      </w:r>
      <w:r w:rsidR="006A1052" w:rsidRPr="0003179C">
        <w:rPr>
          <w:rFonts w:cs="Times New Roman"/>
          <w:szCs w:val="24"/>
        </w:rPr>
        <w:t xml:space="preserve"> in response</w:t>
      </w:r>
      <w:r w:rsidR="00FD5B6C" w:rsidRPr="0003179C">
        <w:rPr>
          <w:rFonts w:cs="Times New Roman"/>
          <w:szCs w:val="24"/>
        </w:rPr>
        <w:t>s</w:t>
      </w:r>
      <w:r w:rsidR="006A1052" w:rsidRPr="0003179C">
        <w:rPr>
          <w:rFonts w:cs="Times New Roman"/>
          <w:szCs w:val="24"/>
        </w:rPr>
        <w:t xml:space="preserve"> to </w:t>
      </w:r>
      <w:r w:rsidR="006924F1" w:rsidRPr="0003179C">
        <w:rPr>
          <w:rFonts w:cs="Times New Roman"/>
          <w:szCs w:val="24"/>
        </w:rPr>
        <w:t xml:space="preserve">only </w:t>
      </w:r>
      <w:r w:rsidR="006A1052" w:rsidRPr="0003179C">
        <w:rPr>
          <w:rFonts w:cs="Times New Roman"/>
          <w:szCs w:val="24"/>
        </w:rPr>
        <w:t>one environmental driver (</w:t>
      </w:r>
      <w:r w:rsidR="00FD5B6C" w:rsidRPr="0003179C">
        <w:rPr>
          <w:rFonts w:cs="Times New Roman"/>
          <w:szCs w:val="24"/>
        </w:rPr>
        <w:t xml:space="preserve">e.g. temperature), whereas the </w:t>
      </w:r>
      <w:r w:rsidR="00587153" w:rsidRPr="0003179C">
        <w:rPr>
          <w:rFonts w:cs="Times New Roman"/>
          <w:szCs w:val="24"/>
        </w:rPr>
        <w:t>diversity</w:t>
      </w:r>
      <w:r w:rsidR="00FD5B6C" w:rsidRPr="0003179C">
        <w:rPr>
          <w:rFonts w:cs="Times New Roman"/>
          <w:szCs w:val="24"/>
        </w:rPr>
        <w:t xml:space="preserve"> in responses</w:t>
      </w:r>
      <w:r w:rsidR="006A1052" w:rsidRPr="0003179C">
        <w:rPr>
          <w:rFonts w:cs="Times New Roman"/>
          <w:szCs w:val="24"/>
        </w:rPr>
        <w:t xml:space="preserve"> </w:t>
      </w:r>
      <w:r w:rsidR="00FD5B6C" w:rsidRPr="0003179C">
        <w:rPr>
          <w:rFonts w:cs="Times New Roman"/>
          <w:szCs w:val="24"/>
        </w:rPr>
        <w:t>to the second</w:t>
      </w:r>
      <w:r w:rsidR="005D3ED9" w:rsidRPr="0003179C">
        <w:rPr>
          <w:rFonts w:cs="Times New Roman"/>
          <w:szCs w:val="24"/>
        </w:rPr>
        <w:t xml:space="preserve"> </w:t>
      </w:r>
      <w:r w:rsidR="005D3ED9" w:rsidRPr="0003179C">
        <w:rPr>
          <w:rFonts w:cs="Times New Roman"/>
          <w:szCs w:val="24"/>
        </w:rPr>
        <w:lastRenderedPageBreak/>
        <w:t>e</w:t>
      </w:r>
      <w:r w:rsidR="00FD5B6C" w:rsidRPr="0003179C">
        <w:rPr>
          <w:rFonts w:cs="Times New Roman"/>
          <w:szCs w:val="24"/>
        </w:rPr>
        <w:t>nvironmental driver (e.g. salinity) was kept fixed at an intermediate value. In the second scenario</w:t>
      </w:r>
      <w:r w:rsidR="007F70F9">
        <w:rPr>
          <w:rFonts w:cs="Times New Roman"/>
          <w:szCs w:val="24"/>
        </w:rPr>
        <w:t xml:space="preserve"> (Fig 10e)</w:t>
      </w:r>
      <w:r w:rsidR="00FD5B6C" w:rsidRPr="0003179C">
        <w:rPr>
          <w:rFonts w:cs="Times New Roman"/>
          <w:szCs w:val="24"/>
        </w:rPr>
        <w:t xml:space="preserve">, </w:t>
      </w:r>
      <w:r w:rsidR="005B0EEF" w:rsidRPr="0003179C">
        <w:rPr>
          <w:rFonts w:cs="Times New Roman"/>
          <w:szCs w:val="24"/>
        </w:rPr>
        <w:t xml:space="preserve">we created three communities having increasing </w:t>
      </w:r>
      <w:r w:rsidR="00587153" w:rsidRPr="0003179C">
        <w:rPr>
          <w:rFonts w:cs="Times New Roman"/>
          <w:szCs w:val="24"/>
        </w:rPr>
        <w:t>diversity</w:t>
      </w:r>
      <w:r w:rsidR="005B0EEF" w:rsidRPr="0003179C">
        <w:rPr>
          <w:rFonts w:cs="Times New Roman"/>
          <w:szCs w:val="24"/>
        </w:rPr>
        <w:t xml:space="preserve"> in responses to both drivers</w:t>
      </w:r>
      <w:r w:rsidR="00D87D11" w:rsidRPr="0003179C">
        <w:rPr>
          <w:rFonts w:cs="Times New Roman"/>
          <w:szCs w:val="24"/>
        </w:rPr>
        <w:t xml:space="preserve">, so that community 1 had low </w:t>
      </w:r>
      <w:r w:rsidR="00587153" w:rsidRPr="0003179C">
        <w:rPr>
          <w:rFonts w:cs="Times New Roman"/>
          <w:szCs w:val="24"/>
        </w:rPr>
        <w:t>diversity</w:t>
      </w:r>
      <w:r w:rsidR="00D87D11" w:rsidRPr="0003179C">
        <w:rPr>
          <w:rFonts w:cs="Times New Roman"/>
          <w:szCs w:val="24"/>
        </w:rPr>
        <w:t xml:space="preserve"> in responses to temperature and salinity, community 2 had </w:t>
      </w:r>
      <w:r w:rsidR="00A63922" w:rsidRPr="0003179C">
        <w:rPr>
          <w:rFonts w:cs="Times New Roman"/>
          <w:szCs w:val="24"/>
        </w:rPr>
        <w:t xml:space="preserve">intermediate </w:t>
      </w:r>
      <w:r w:rsidR="00587153" w:rsidRPr="0003179C">
        <w:rPr>
          <w:rFonts w:cs="Times New Roman"/>
          <w:szCs w:val="24"/>
        </w:rPr>
        <w:t xml:space="preserve">diversity </w:t>
      </w:r>
      <w:r w:rsidR="00A63922" w:rsidRPr="0003179C">
        <w:rPr>
          <w:rFonts w:cs="Times New Roman"/>
          <w:szCs w:val="24"/>
        </w:rPr>
        <w:t xml:space="preserve">in responses to temperature and salinity, and community three had high </w:t>
      </w:r>
      <w:r w:rsidR="00587153" w:rsidRPr="0003179C">
        <w:rPr>
          <w:rFonts w:cs="Times New Roman"/>
          <w:szCs w:val="24"/>
        </w:rPr>
        <w:t xml:space="preserve">diversity </w:t>
      </w:r>
      <w:r w:rsidR="00A63922" w:rsidRPr="0003179C">
        <w:rPr>
          <w:rFonts w:cs="Times New Roman"/>
          <w:szCs w:val="24"/>
        </w:rPr>
        <w:t xml:space="preserve">in responses to temperature and salinity. In this second </w:t>
      </w:r>
      <w:r w:rsidR="00F0158E" w:rsidRPr="0003179C">
        <w:rPr>
          <w:rFonts w:cs="Times New Roman"/>
          <w:szCs w:val="24"/>
        </w:rPr>
        <w:t>scenario,</w:t>
      </w:r>
      <w:r w:rsidR="00A63922" w:rsidRPr="0003179C">
        <w:rPr>
          <w:rFonts w:cs="Times New Roman"/>
          <w:szCs w:val="24"/>
        </w:rPr>
        <w:t xml:space="preserve"> the </w:t>
      </w:r>
      <w:r w:rsidR="00587153" w:rsidRPr="0003179C">
        <w:rPr>
          <w:rFonts w:cs="Times New Roman"/>
          <w:szCs w:val="24"/>
        </w:rPr>
        <w:t xml:space="preserve">diversity </w:t>
      </w:r>
      <w:r w:rsidR="00A63922" w:rsidRPr="0003179C">
        <w:rPr>
          <w:rFonts w:cs="Times New Roman"/>
          <w:szCs w:val="24"/>
        </w:rPr>
        <w:t xml:space="preserve">in responses to the two environmental drivers increases </w:t>
      </w:r>
      <w:r w:rsidR="00B13A86" w:rsidRPr="0003179C">
        <w:rPr>
          <w:rFonts w:cs="Times New Roman"/>
          <w:szCs w:val="24"/>
        </w:rPr>
        <w:t xml:space="preserve">with positive correlation </w:t>
      </w:r>
      <w:r w:rsidR="001F1505" w:rsidRPr="0003179C">
        <w:rPr>
          <w:rFonts w:cs="Times New Roman"/>
          <w:szCs w:val="24"/>
        </w:rPr>
        <w:t xml:space="preserve">(when </w:t>
      </w:r>
      <w:r w:rsidR="00587153" w:rsidRPr="0003179C">
        <w:rPr>
          <w:rFonts w:cs="Times New Roman"/>
          <w:szCs w:val="24"/>
        </w:rPr>
        <w:t xml:space="preserve">diversity </w:t>
      </w:r>
      <w:r w:rsidR="001F1505" w:rsidRPr="0003179C">
        <w:rPr>
          <w:rFonts w:cs="Times New Roman"/>
          <w:szCs w:val="24"/>
        </w:rPr>
        <w:t xml:space="preserve">in </w:t>
      </w:r>
      <w:r w:rsidR="007E3D70">
        <w:rPr>
          <w:rFonts w:cs="Times New Roman"/>
          <w:szCs w:val="24"/>
        </w:rPr>
        <w:t xml:space="preserve">species’ </w:t>
      </w:r>
      <w:r w:rsidR="001F1505" w:rsidRPr="0003179C">
        <w:rPr>
          <w:rFonts w:cs="Times New Roman"/>
          <w:szCs w:val="24"/>
        </w:rPr>
        <w:t xml:space="preserve">responses to temperature increases, so does </w:t>
      </w:r>
      <w:r w:rsidR="00587153" w:rsidRPr="0003179C">
        <w:rPr>
          <w:rFonts w:cs="Times New Roman"/>
          <w:szCs w:val="24"/>
        </w:rPr>
        <w:t xml:space="preserve">diversity </w:t>
      </w:r>
      <w:r w:rsidR="001F1505" w:rsidRPr="0003179C">
        <w:rPr>
          <w:rFonts w:cs="Times New Roman"/>
          <w:szCs w:val="24"/>
        </w:rPr>
        <w:t xml:space="preserve">in </w:t>
      </w:r>
      <w:r w:rsidR="007E3D70">
        <w:rPr>
          <w:rFonts w:cs="Times New Roman"/>
          <w:szCs w:val="24"/>
        </w:rPr>
        <w:t xml:space="preserve">species’ </w:t>
      </w:r>
      <w:r w:rsidR="001F1505" w:rsidRPr="0003179C">
        <w:rPr>
          <w:rFonts w:cs="Times New Roman"/>
          <w:szCs w:val="24"/>
        </w:rPr>
        <w:t xml:space="preserve">responses to salinity) </w:t>
      </w:r>
      <w:r w:rsidR="00B13A86" w:rsidRPr="0003179C">
        <w:rPr>
          <w:rFonts w:cs="Times New Roman"/>
          <w:szCs w:val="24"/>
        </w:rPr>
        <w:t>across the community</w:t>
      </w:r>
      <w:r w:rsidR="001F1505" w:rsidRPr="0003179C">
        <w:rPr>
          <w:rFonts w:cs="Times New Roman"/>
          <w:szCs w:val="24"/>
        </w:rPr>
        <w:t xml:space="preserve">. Thus, we called this </w:t>
      </w:r>
      <w:r w:rsidR="006A16D6" w:rsidRPr="0003179C">
        <w:rPr>
          <w:rFonts w:cs="Times New Roman"/>
          <w:szCs w:val="24"/>
        </w:rPr>
        <w:t xml:space="preserve">the positive correlation </w:t>
      </w:r>
      <w:r w:rsidR="00B8497C" w:rsidRPr="0003179C">
        <w:rPr>
          <w:rFonts w:cs="Times New Roman"/>
          <w:szCs w:val="24"/>
        </w:rPr>
        <w:t xml:space="preserve">in </w:t>
      </w:r>
      <w:del w:id="511" w:author="Owen Petchey" w:date="2023-07-18T14:02:00Z">
        <w:r w:rsidR="00B8497C" w:rsidRPr="0003179C" w:rsidDel="00925D69">
          <w:rPr>
            <w:rFonts w:cs="Times New Roman"/>
            <w:szCs w:val="24"/>
          </w:rPr>
          <w:delText xml:space="preserve">optimum </w:delText>
        </w:r>
      </w:del>
      <w:r w:rsidR="00B8497C" w:rsidRPr="0003179C">
        <w:rPr>
          <w:rFonts w:cs="Times New Roman"/>
          <w:szCs w:val="24"/>
        </w:rPr>
        <w:t xml:space="preserve">diversity scenario. </w:t>
      </w:r>
      <w:del w:id="512" w:author="Owen Petchey" w:date="2023-07-18T13:59:00Z">
        <w:r w:rsidR="00B8497C" w:rsidRPr="0003179C" w:rsidDel="00FA75DA">
          <w:br/>
        </w:r>
      </w:del>
    </w:p>
    <w:p w14:paraId="7F442217" w14:textId="660B6DCC" w:rsidR="00C104C3" w:rsidRPr="00706EC7" w:rsidRDefault="00B8497C">
      <w:pPr>
        <w:spacing w:line="276" w:lineRule="auto"/>
        <w:ind w:firstLine="708"/>
        <w:rPr>
          <w:rFonts w:cs="Times New Roman"/>
          <w:szCs w:val="24"/>
          <w:rPrChange w:id="513" w:author="Owen Petchey" w:date="2023-07-18T14:00:00Z">
            <w:rPr>
              <w:noProof/>
              <w:lang w:val="en-CH"/>
            </w:rPr>
          </w:rPrChange>
        </w:rPr>
        <w:pPrChange w:id="514" w:author="Owen Petchey" w:date="2023-07-18T13:59:00Z">
          <w:pPr>
            <w:spacing w:line="276" w:lineRule="auto"/>
          </w:pPr>
        </w:pPrChange>
      </w:pPr>
      <w:r w:rsidRPr="00706EC7">
        <w:rPr>
          <w:rFonts w:cs="Times New Roman"/>
          <w:szCs w:val="24"/>
        </w:rPr>
        <w:t>In the last scenario</w:t>
      </w:r>
      <w:r w:rsidR="007F70F9" w:rsidRPr="00706EC7">
        <w:rPr>
          <w:rFonts w:cs="Times New Roman"/>
          <w:szCs w:val="24"/>
        </w:rPr>
        <w:t xml:space="preserve"> (Fig. 10f),</w:t>
      </w:r>
      <w:r w:rsidRPr="00706EC7">
        <w:rPr>
          <w:rFonts w:cs="Times New Roman"/>
          <w:szCs w:val="24"/>
        </w:rPr>
        <w:t xml:space="preserve"> we created three communities</w:t>
      </w:r>
      <w:del w:id="515" w:author="Owen Petchey" w:date="2023-07-18T14:01:00Z">
        <w:r w:rsidRPr="00706EC7" w:rsidDel="006D2566">
          <w:rPr>
            <w:rFonts w:cs="Times New Roman"/>
            <w:szCs w:val="24"/>
          </w:rPr>
          <w:delText xml:space="preserve"> in which</w:delText>
        </w:r>
        <w:r w:rsidR="00FA3CE7" w:rsidRPr="00706EC7" w:rsidDel="006D2566">
          <w:rPr>
            <w:rFonts w:cs="Times New Roman"/>
            <w:szCs w:val="24"/>
          </w:rPr>
          <w:delText>,</w:delText>
        </w:r>
      </w:del>
      <w:r w:rsidRPr="00706EC7">
        <w:rPr>
          <w:rFonts w:cs="Times New Roman"/>
          <w:szCs w:val="24"/>
        </w:rPr>
        <w:t xml:space="preserve"> </w:t>
      </w:r>
      <w:r w:rsidR="007C73B2" w:rsidRPr="00706EC7">
        <w:rPr>
          <w:rFonts w:cs="Times New Roman"/>
          <w:szCs w:val="24"/>
        </w:rPr>
        <w:t>whe</w:t>
      </w:r>
      <w:ins w:id="516" w:author="Owen Petchey" w:date="2023-07-18T14:01:00Z">
        <w:r w:rsidR="006D2566">
          <w:rPr>
            <w:rFonts w:cs="Times New Roman"/>
            <w:szCs w:val="24"/>
          </w:rPr>
          <w:t>re</w:t>
        </w:r>
      </w:ins>
      <w:del w:id="517" w:author="Owen Petchey" w:date="2023-07-18T14:01:00Z">
        <w:r w:rsidR="007C73B2" w:rsidRPr="00706EC7" w:rsidDel="006D2566">
          <w:rPr>
            <w:rFonts w:cs="Times New Roman"/>
            <w:szCs w:val="24"/>
          </w:rPr>
          <w:delText>n</w:delText>
        </w:r>
      </w:del>
      <w:r w:rsidR="007C73B2" w:rsidRPr="00706EC7">
        <w:rPr>
          <w:rFonts w:cs="Times New Roman"/>
          <w:szCs w:val="24"/>
        </w:rPr>
        <w:t xml:space="preserve"> </w:t>
      </w:r>
      <w:r w:rsidRPr="00706EC7">
        <w:rPr>
          <w:rFonts w:cs="Times New Roman"/>
          <w:szCs w:val="24"/>
        </w:rPr>
        <w:t xml:space="preserve">the </w:t>
      </w:r>
      <w:r w:rsidR="00FA3CE7" w:rsidRPr="00706EC7">
        <w:rPr>
          <w:rFonts w:cs="Times New Roman"/>
          <w:szCs w:val="24"/>
        </w:rPr>
        <w:t xml:space="preserve">diversity </w:t>
      </w:r>
      <w:r w:rsidRPr="00706EC7">
        <w:rPr>
          <w:rFonts w:cs="Times New Roman"/>
          <w:szCs w:val="24"/>
        </w:rPr>
        <w:t xml:space="preserve">in </w:t>
      </w:r>
      <w:r w:rsidR="00D734F7" w:rsidRPr="00706EC7">
        <w:rPr>
          <w:rFonts w:cs="Times New Roman"/>
          <w:szCs w:val="24"/>
        </w:rPr>
        <w:t xml:space="preserve">species’ </w:t>
      </w:r>
      <w:r w:rsidRPr="00706EC7">
        <w:rPr>
          <w:rFonts w:cs="Times New Roman"/>
          <w:szCs w:val="24"/>
        </w:rPr>
        <w:t>responses to one driver</w:t>
      </w:r>
      <w:r w:rsidR="007C73B2" w:rsidRPr="00706EC7">
        <w:rPr>
          <w:rFonts w:cs="Times New Roman"/>
          <w:szCs w:val="24"/>
        </w:rPr>
        <w:t xml:space="preserve"> (i.e. temperature) increases, the </w:t>
      </w:r>
      <w:r w:rsidR="00FA3CE7" w:rsidRPr="00706EC7">
        <w:rPr>
          <w:rFonts w:cs="Times New Roman"/>
          <w:szCs w:val="24"/>
        </w:rPr>
        <w:t xml:space="preserve">diversity </w:t>
      </w:r>
      <w:r w:rsidR="007C73B2" w:rsidRPr="00706EC7">
        <w:rPr>
          <w:rFonts w:cs="Times New Roman"/>
          <w:szCs w:val="24"/>
        </w:rPr>
        <w:t xml:space="preserve">in </w:t>
      </w:r>
      <w:r w:rsidR="0072414B" w:rsidRPr="00706EC7">
        <w:rPr>
          <w:rFonts w:cs="Times New Roman"/>
          <w:szCs w:val="24"/>
        </w:rPr>
        <w:t xml:space="preserve">species’ </w:t>
      </w:r>
      <w:r w:rsidR="007C73B2" w:rsidRPr="00706EC7">
        <w:rPr>
          <w:rFonts w:cs="Times New Roman"/>
          <w:szCs w:val="24"/>
        </w:rPr>
        <w:t>responses to the other variable (i.e. salinity) decreases, and vice versa. Hence</w:t>
      </w:r>
      <w:r w:rsidR="0072414B" w:rsidRPr="00706EC7">
        <w:rPr>
          <w:rFonts w:cs="Times New Roman"/>
          <w:szCs w:val="24"/>
        </w:rPr>
        <w:t>,</w:t>
      </w:r>
      <w:r w:rsidR="007C73B2" w:rsidRPr="00706EC7">
        <w:rPr>
          <w:rFonts w:cs="Times New Roman"/>
          <w:szCs w:val="24"/>
        </w:rPr>
        <w:t xml:space="preserve"> community 1 has </w:t>
      </w:r>
      <w:del w:id="518" w:author="Owen Petchey" w:date="2023-07-18T14:01:00Z">
        <w:r w:rsidR="007C73B2" w:rsidRPr="00706EC7" w:rsidDel="00925D69">
          <w:rPr>
            <w:rFonts w:cs="Times New Roman"/>
            <w:szCs w:val="24"/>
          </w:rPr>
          <w:delText xml:space="preserve">only </w:delText>
        </w:r>
      </w:del>
      <w:r w:rsidR="007C73B2" w:rsidRPr="00706EC7">
        <w:rPr>
          <w:rFonts w:cs="Times New Roman"/>
          <w:szCs w:val="24"/>
        </w:rPr>
        <w:t xml:space="preserve">high diversity in responses to </w:t>
      </w:r>
      <w:r w:rsidR="004A5714" w:rsidRPr="00706EC7">
        <w:rPr>
          <w:rFonts w:cs="Times New Roman"/>
          <w:szCs w:val="24"/>
        </w:rPr>
        <w:t xml:space="preserve">salinity, but low to temperature. Oppositely, community 3 has high </w:t>
      </w:r>
      <w:r w:rsidR="00FA3CE7" w:rsidRPr="00706EC7">
        <w:rPr>
          <w:rFonts w:cs="Times New Roman"/>
          <w:szCs w:val="24"/>
        </w:rPr>
        <w:t xml:space="preserve">diversity </w:t>
      </w:r>
      <w:r w:rsidR="004A5714" w:rsidRPr="00706EC7">
        <w:rPr>
          <w:rFonts w:cs="Times New Roman"/>
          <w:szCs w:val="24"/>
        </w:rPr>
        <w:t xml:space="preserve">in responses to temperature, but low to salinity. Community 2 </w:t>
      </w:r>
      <w:r w:rsidR="002D02BF" w:rsidRPr="00706EC7">
        <w:rPr>
          <w:rFonts w:cs="Times New Roman"/>
          <w:szCs w:val="24"/>
        </w:rPr>
        <w:t xml:space="preserve">represents an intermediate case where both the </w:t>
      </w:r>
      <w:r w:rsidR="00FA3CE7" w:rsidRPr="00706EC7">
        <w:rPr>
          <w:rFonts w:cs="Times New Roman"/>
          <w:szCs w:val="24"/>
        </w:rPr>
        <w:t xml:space="preserve">diversity </w:t>
      </w:r>
      <w:r w:rsidR="002D02BF" w:rsidRPr="00706EC7">
        <w:rPr>
          <w:rFonts w:cs="Times New Roman"/>
          <w:szCs w:val="24"/>
        </w:rPr>
        <w:t xml:space="preserve">in responses to temperature and salinity are </w:t>
      </w:r>
      <w:r w:rsidR="008942EE" w:rsidRPr="00706EC7">
        <w:rPr>
          <w:rFonts w:cs="Times New Roman"/>
          <w:szCs w:val="24"/>
        </w:rPr>
        <w:t>moderate</w:t>
      </w:r>
      <w:r w:rsidR="002570B4" w:rsidRPr="00706EC7">
        <w:rPr>
          <w:rFonts w:cs="Times New Roman"/>
          <w:szCs w:val="24"/>
        </w:rPr>
        <w:t>.</w:t>
      </w:r>
      <w:r w:rsidR="00C104C3" w:rsidRPr="00706EC7">
        <w:rPr>
          <w:rFonts w:cs="Times New Roman"/>
          <w:noProof/>
          <w:szCs w:val="24"/>
          <w:lang w:val="en-CH"/>
        </w:rPr>
        <w:t xml:space="preserve"> </w:t>
      </w:r>
      <w:r w:rsidR="00D708F8" w:rsidRPr="00706EC7">
        <w:rPr>
          <w:rFonts w:cs="Times New Roman"/>
          <w:szCs w:val="24"/>
        </w:rPr>
        <w:t xml:space="preserve">We called this the negative correlation in </w:t>
      </w:r>
      <w:del w:id="519" w:author="Owen Petchey" w:date="2023-07-18T14:02:00Z">
        <w:r w:rsidR="00D708F8" w:rsidRPr="00706EC7" w:rsidDel="00925D69">
          <w:rPr>
            <w:rFonts w:cs="Times New Roman"/>
            <w:szCs w:val="24"/>
          </w:rPr>
          <w:delText xml:space="preserve">optimum </w:delText>
        </w:r>
      </w:del>
      <w:r w:rsidR="00D708F8" w:rsidRPr="00706EC7">
        <w:rPr>
          <w:rFonts w:cs="Times New Roman"/>
          <w:szCs w:val="24"/>
        </w:rPr>
        <w:t>diversity scenario.</w:t>
      </w:r>
    </w:p>
    <w:p w14:paraId="2D3FB48E" w14:textId="096DECB0" w:rsidR="0003179C" w:rsidRPr="005C1758" w:rsidRDefault="00FB7E59" w:rsidP="0047680B">
      <w:pPr>
        <w:spacing w:after="0"/>
        <w:rPr>
          <w:rFonts w:cs="Times New Roman"/>
          <w:noProof/>
          <w:szCs w:val="24"/>
          <w:lang w:val="en-US"/>
        </w:rPr>
      </w:pPr>
      <w:ins w:id="520" w:author="Owen Petchey" w:date="2023-07-18T14:06:00Z">
        <w:r>
          <w:rPr>
            <w:rFonts w:cs="Times New Roman"/>
            <w:noProof/>
            <w:szCs w:val="24"/>
            <w:lang w:val="en-US"/>
          </w:rPr>
          <w:t xml:space="preserve">For these first two factors (I. relative strength of driver effects and II. correlation of diversity) </w:t>
        </w:r>
      </w:ins>
      <w:del w:id="521" w:author="Owen Petchey" w:date="2023-07-18T14:07:00Z">
        <w:r w:rsidR="00CC0BEF" w:rsidRPr="005C1758" w:rsidDel="00FB7E59">
          <w:rPr>
            <w:rFonts w:cs="Times New Roman"/>
            <w:noProof/>
            <w:szCs w:val="24"/>
            <w:lang w:val="en-US"/>
          </w:rPr>
          <w:delText xml:space="preserve">How species respond to the environmental drivers is </w:delText>
        </w:r>
        <w:r w:rsidR="007A7974" w:rsidRPr="005C1758" w:rsidDel="00FB7E59">
          <w:rPr>
            <w:rFonts w:cs="Times New Roman"/>
            <w:noProof/>
            <w:szCs w:val="24"/>
            <w:lang w:val="en-US"/>
          </w:rPr>
          <w:delText>a</w:delText>
        </w:r>
        <w:r w:rsidR="00CC0BEF" w:rsidRPr="005C1758" w:rsidDel="00FB7E59">
          <w:rPr>
            <w:rFonts w:cs="Times New Roman"/>
            <w:noProof/>
            <w:szCs w:val="24"/>
            <w:lang w:val="en-US"/>
          </w:rPr>
          <w:delText xml:space="preserve"> </w:delText>
        </w:r>
        <w:r w:rsidR="00D63758" w:rsidRPr="005C1758" w:rsidDel="00FB7E59">
          <w:rPr>
            <w:rFonts w:cs="Times New Roman"/>
            <w:noProof/>
            <w:szCs w:val="24"/>
            <w:lang w:val="en-US"/>
          </w:rPr>
          <w:delText xml:space="preserve">factor </w:delText>
        </w:r>
        <w:r w:rsidR="00874712" w:rsidRPr="005C1758" w:rsidDel="00FB7E59">
          <w:rPr>
            <w:rFonts w:cs="Times New Roman"/>
            <w:noProof/>
            <w:szCs w:val="24"/>
            <w:lang w:val="en-US"/>
          </w:rPr>
          <w:delText xml:space="preserve">potentially </w:delText>
        </w:r>
        <w:r w:rsidR="00D63758" w:rsidRPr="005C1758" w:rsidDel="00FB7E59">
          <w:rPr>
            <w:rFonts w:cs="Times New Roman"/>
            <w:noProof/>
            <w:szCs w:val="24"/>
            <w:lang w:val="en-US"/>
          </w:rPr>
          <w:delText xml:space="preserve">influencing </w:delText>
        </w:r>
        <w:r w:rsidR="003A5213" w:rsidRPr="005C1758" w:rsidDel="00FB7E59">
          <w:rPr>
            <w:rFonts w:cs="Times New Roman"/>
            <w:noProof/>
            <w:szCs w:val="24"/>
            <w:lang w:val="en-US"/>
          </w:rPr>
          <w:delText xml:space="preserve">abosulte </w:delText>
        </w:r>
        <w:r w:rsidR="00D63758" w:rsidRPr="005C1758" w:rsidDel="00FB7E59">
          <w:rPr>
            <w:rFonts w:cs="Times New Roman"/>
            <w:noProof/>
            <w:szCs w:val="24"/>
            <w:lang w:val="en-US"/>
          </w:rPr>
          <w:delText xml:space="preserve">response diversity </w:delText>
        </w:r>
        <w:r w:rsidR="003A5213" w:rsidRPr="005C1758" w:rsidDel="00FB7E59">
          <w:rPr>
            <w:rFonts w:cs="Times New Roman"/>
            <w:noProof/>
            <w:szCs w:val="24"/>
            <w:lang w:val="en-US"/>
          </w:rPr>
          <w:delText>(e.g. response diversity when the direction of environmental change is unk</w:delText>
        </w:r>
        <w:r w:rsidR="00214C78" w:rsidRPr="005C1758" w:rsidDel="00FB7E59">
          <w:rPr>
            <w:rFonts w:cs="Times New Roman"/>
            <w:noProof/>
            <w:szCs w:val="24"/>
            <w:lang w:val="en-US"/>
          </w:rPr>
          <w:delText>nown).</w:delText>
        </w:r>
        <w:r w:rsidR="00F81034" w:rsidRPr="005C1758" w:rsidDel="00FB7E59">
          <w:rPr>
            <w:rFonts w:cs="Times New Roman"/>
            <w:noProof/>
            <w:szCs w:val="24"/>
            <w:lang w:val="en-US"/>
          </w:rPr>
          <w:delText xml:space="preserve"> </w:delText>
        </w:r>
        <w:r w:rsidR="00AE3E32" w:rsidRPr="005C1758" w:rsidDel="00FB7E59">
          <w:rPr>
            <w:rFonts w:cs="Times New Roman"/>
            <w:noProof/>
            <w:szCs w:val="24"/>
            <w:lang w:val="en-US"/>
          </w:rPr>
          <w:delText xml:space="preserve">To expolore how different scenario of diversity in responses </w:delText>
        </w:r>
        <w:r w:rsidR="00A12E9C" w:rsidRPr="005C1758" w:rsidDel="00FB7E59">
          <w:rPr>
            <w:rFonts w:cs="Times New Roman"/>
            <w:noProof/>
            <w:szCs w:val="24"/>
            <w:lang w:val="en-US"/>
          </w:rPr>
          <w:delText xml:space="preserve">shape absolute response diversity, </w:delText>
        </w:r>
      </w:del>
      <w:r w:rsidR="00A12E9C" w:rsidRPr="005C1758">
        <w:rPr>
          <w:rFonts w:cs="Times New Roman"/>
          <w:noProof/>
          <w:szCs w:val="24"/>
          <w:lang w:val="en-US"/>
        </w:rPr>
        <w:t xml:space="preserve">we calculated absolute response diversity </w:t>
      </w:r>
      <w:ins w:id="522" w:author="Owen Petchey" w:date="2023-07-18T14:07:00Z">
        <w:r w:rsidR="002D69C6">
          <w:rPr>
            <w:rFonts w:cs="Times New Roman"/>
            <w:noProof/>
            <w:szCs w:val="24"/>
            <w:lang w:val="en-US"/>
          </w:rPr>
          <w:t xml:space="preserve">of </w:t>
        </w:r>
      </w:ins>
      <w:del w:id="523" w:author="Owen Petchey" w:date="2023-07-18T14:07:00Z">
        <w:r w:rsidR="00D465C4" w:rsidRPr="005C1758" w:rsidDel="002D69C6">
          <w:rPr>
            <w:rFonts w:cs="Times New Roman"/>
            <w:noProof/>
            <w:szCs w:val="24"/>
            <w:lang w:val="en-US"/>
          </w:rPr>
          <w:delText xml:space="preserve">for </w:delText>
        </w:r>
      </w:del>
      <w:r w:rsidR="00D465C4" w:rsidRPr="005C1758">
        <w:rPr>
          <w:rFonts w:cs="Times New Roman"/>
          <w:noProof/>
          <w:szCs w:val="24"/>
          <w:lang w:val="en-US"/>
        </w:rPr>
        <w:t xml:space="preserve">each </w:t>
      </w:r>
      <w:del w:id="524" w:author="Owen Petchey" w:date="2023-07-18T14:07:00Z">
        <w:r w:rsidR="00D465C4" w:rsidRPr="005C1758" w:rsidDel="002D69C6">
          <w:rPr>
            <w:rFonts w:cs="Times New Roman"/>
            <w:noProof/>
            <w:szCs w:val="24"/>
            <w:lang w:val="en-US"/>
          </w:rPr>
          <w:delText xml:space="preserve">of the three </w:delText>
        </w:r>
      </w:del>
      <w:r w:rsidR="00D465C4" w:rsidRPr="005C1758">
        <w:rPr>
          <w:rFonts w:cs="Times New Roman"/>
          <w:noProof/>
          <w:szCs w:val="24"/>
          <w:lang w:val="en-US"/>
        </w:rPr>
        <w:t>communit</w:t>
      </w:r>
      <w:ins w:id="525" w:author="Owen Petchey" w:date="2023-07-18T14:07:00Z">
        <w:r w:rsidR="002D69C6">
          <w:rPr>
            <w:rFonts w:cs="Times New Roman"/>
            <w:noProof/>
            <w:szCs w:val="24"/>
            <w:lang w:val="en-US"/>
          </w:rPr>
          <w:t>y</w:t>
        </w:r>
      </w:ins>
      <w:del w:id="526" w:author="Owen Petchey" w:date="2023-07-18T14:07:00Z">
        <w:r w:rsidR="00D465C4" w:rsidRPr="005C1758" w:rsidDel="002D69C6">
          <w:rPr>
            <w:rFonts w:cs="Times New Roman"/>
            <w:noProof/>
            <w:szCs w:val="24"/>
            <w:lang w:val="en-US"/>
          </w:rPr>
          <w:delText>ies in the three different scenarios</w:delText>
        </w:r>
      </w:del>
      <w:r w:rsidR="00AD1DCE" w:rsidRPr="005C1758">
        <w:rPr>
          <w:rFonts w:cs="Times New Roman"/>
          <w:noProof/>
          <w:szCs w:val="24"/>
          <w:lang w:val="en-US"/>
        </w:rPr>
        <w:t xml:space="preserve">. </w:t>
      </w:r>
      <w:del w:id="527" w:author="Owen Petchey" w:date="2023-07-18T14:07:00Z">
        <w:r w:rsidR="00AD1DCE" w:rsidRPr="005C1758" w:rsidDel="002D69C6">
          <w:rPr>
            <w:rFonts w:cs="Times New Roman"/>
            <w:noProof/>
            <w:szCs w:val="24"/>
            <w:lang w:val="en-US"/>
          </w:rPr>
          <w:delText xml:space="preserve">We did that separately for the case where temperature </w:delText>
        </w:r>
        <w:r w:rsidR="00184EEE" w:rsidRPr="005C1758" w:rsidDel="002D69C6">
          <w:rPr>
            <w:rFonts w:cs="Times New Roman"/>
            <w:noProof/>
            <w:szCs w:val="24"/>
            <w:lang w:val="en-US"/>
          </w:rPr>
          <w:delText xml:space="preserve">determines </w:delText>
        </w:r>
        <w:r w:rsidR="005C1758" w:rsidRPr="005C1758" w:rsidDel="002D69C6">
          <w:rPr>
            <w:rFonts w:cs="Times New Roman"/>
            <w:noProof/>
            <w:szCs w:val="24"/>
            <w:lang w:val="en-US"/>
          </w:rPr>
          <w:delText>has a larger impact</w:delText>
        </w:r>
        <w:r w:rsidR="00184EEE" w:rsidRPr="005C1758" w:rsidDel="002D69C6">
          <w:rPr>
            <w:rFonts w:cs="Times New Roman"/>
            <w:noProof/>
            <w:szCs w:val="24"/>
            <w:lang w:val="en-US"/>
          </w:rPr>
          <w:delText xml:space="preserve"> than salinity </w:delText>
        </w:r>
        <w:r w:rsidR="005C1758" w:rsidRPr="005C1758" w:rsidDel="002D69C6">
          <w:rPr>
            <w:rFonts w:cs="Times New Roman"/>
            <w:noProof/>
            <w:szCs w:val="24"/>
            <w:lang w:val="en-US"/>
          </w:rPr>
          <w:delText xml:space="preserve">on </w:delText>
        </w:r>
        <w:r w:rsidR="00184EEE" w:rsidRPr="005C1758" w:rsidDel="002D69C6">
          <w:rPr>
            <w:rFonts w:cs="Times New Roman"/>
            <w:noProof/>
            <w:szCs w:val="24"/>
            <w:lang w:val="en-US"/>
          </w:rPr>
          <w:delText xml:space="preserve">species’ growth rate, and the case where salinity and temperature influence equally </w:delText>
        </w:r>
        <w:r w:rsidR="005C1758" w:rsidRPr="005C1758" w:rsidDel="002D69C6">
          <w:rPr>
            <w:rFonts w:cs="Times New Roman"/>
            <w:noProof/>
            <w:szCs w:val="24"/>
            <w:lang w:val="en-US"/>
          </w:rPr>
          <w:delText>species’ growth rate, and compared the two cases.</w:delText>
        </w:r>
      </w:del>
    </w:p>
    <w:p w14:paraId="6E833029" w14:textId="77777777" w:rsidR="00063396" w:rsidRPr="0047680B" w:rsidRDefault="00063396" w:rsidP="0047680B">
      <w:pPr>
        <w:spacing w:after="0"/>
        <w:rPr>
          <w:rFonts w:cs="Times New Roman"/>
          <w:noProof/>
          <w:szCs w:val="24"/>
          <w:lang w:val="en-US"/>
        </w:rPr>
      </w:pPr>
    </w:p>
    <w:p w14:paraId="02F393AA" w14:textId="77777777" w:rsidR="009D0E1C" w:rsidRDefault="00C104C3" w:rsidP="009D0E1C">
      <w:pPr>
        <w:keepNext/>
        <w:spacing w:line="276" w:lineRule="auto"/>
        <w:ind w:left="360"/>
        <w:jc w:val="center"/>
      </w:pPr>
      <w:r w:rsidRPr="00EB11FD">
        <w:rPr>
          <w:noProof/>
          <w:szCs w:val="24"/>
          <w:lang w:val="en-CH"/>
        </w:rPr>
        <w:lastRenderedPageBreak/>
        <w:drawing>
          <wp:inline distT="0" distB="0" distL="0" distR="0" wp14:anchorId="5FA3D3B2" wp14:editId="7BBC3F77">
            <wp:extent cx="3985360" cy="4981920"/>
            <wp:effectExtent l="0" t="0" r="2540" b="0"/>
            <wp:docPr id="207603110" name="Picture 15" descr="A collage of different colored graph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03110" name="Picture 15" descr="A collage of different colored graphs&#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991110" cy="4989107"/>
                    </a:xfrm>
                    <a:prstGeom prst="rect">
                      <a:avLst/>
                    </a:prstGeom>
                  </pic:spPr>
                </pic:pic>
              </a:graphicData>
            </a:graphic>
          </wp:inline>
        </w:drawing>
      </w:r>
    </w:p>
    <w:p w14:paraId="1D5A8E66" w14:textId="0320A5EB" w:rsidR="00127003" w:rsidRPr="00523A83" w:rsidRDefault="009D0E1C" w:rsidP="009D0E1C">
      <w:pPr>
        <w:pStyle w:val="Caption"/>
        <w:jc w:val="center"/>
        <w:rPr>
          <w:rFonts w:cs="Times New Roman"/>
          <w:color w:val="auto"/>
          <w:sz w:val="28"/>
          <w:szCs w:val="28"/>
        </w:rPr>
      </w:pPr>
      <w:r w:rsidRPr="00523A83">
        <w:rPr>
          <w:rFonts w:cs="Times New Roman"/>
          <w:color w:val="auto"/>
          <w:sz w:val="20"/>
          <w:szCs w:val="20"/>
        </w:rPr>
        <w:t xml:space="preserve">Figure </w:t>
      </w:r>
      <w:r w:rsidR="007F70F9">
        <w:rPr>
          <w:rFonts w:cs="Times New Roman"/>
          <w:color w:val="auto"/>
          <w:sz w:val="20"/>
          <w:szCs w:val="20"/>
        </w:rPr>
        <w:t>10</w:t>
      </w:r>
      <w:r w:rsidRPr="00523A83">
        <w:rPr>
          <w:rFonts w:cs="Times New Roman"/>
          <w:color w:val="auto"/>
          <w:sz w:val="20"/>
          <w:szCs w:val="20"/>
        </w:rPr>
        <w:t xml:space="preserve">. </w:t>
      </w:r>
      <w:r w:rsidR="00523A83" w:rsidRPr="00523A83">
        <w:rPr>
          <w:rFonts w:cs="Times New Roman"/>
          <w:color w:val="auto"/>
          <w:sz w:val="20"/>
          <w:szCs w:val="20"/>
        </w:rPr>
        <w:t>Varying</w:t>
      </w:r>
      <w:r w:rsidRPr="00523A83">
        <w:rPr>
          <w:rFonts w:cs="Times New Roman"/>
          <w:color w:val="auto"/>
          <w:sz w:val="20"/>
          <w:szCs w:val="20"/>
        </w:rPr>
        <w:t xml:space="preserve"> diversity in </w:t>
      </w:r>
      <w:r w:rsidR="00523A83" w:rsidRPr="00523A83">
        <w:rPr>
          <w:rFonts w:cs="Times New Roman"/>
          <w:color w:val="auto"/>
          <w:sz w:val="20"/>
          <w:szCs w:val="20"/>
        </w:rPr>
        <w:t>species’</w:t>
      </w:r>
      <w:r w:rsidRPr="00523A83">
        <w:rPr>
          <w:rFonts w:cs="Times New Roman"/>
          <w:color w:val="auto"/>
          <w:sz w:val="20"/>
          <w:szCs w:val="20"/>
        </w:rPr>
        <w:t xml:space="preserve"> responses to salinity and temperature. (a-c) Conceptual illustration of increasing </w:t>
      </w:r>
      <w:r w:rsidR="00523A83" w:rsidRPr="00523A83">
        <w:rPr>
          <w:rFonts w:cs="Times New Roman"/>
          <w:color w:val="auto"/>
          <w:sz w:val="20"/>
          <w:szCs w:val="20"/>
        </w:rPr>
        <w:t>diversity</w:t>
      </w:r>
      <w:r w:rsidRPr="00523A83">
        <w:rPr>
          <w:rFonts w:cs="Times New Roman"/>
          <w:color w:val="auto"/>
          <w:sz w:val="20"/>
          <w:szCs w:val="20"/>
        </w:rPr>
        <w:t xml:space="preserve"> of species' response to temperature. (d-f) Different simulated scenarios of correlation between diversity in species' responses</w:t>
      </w:r>
    </w:p>
    <w:tbl>
      <w:tblPr>
        <w:tblStyle w:val="TableGrid"/>
        <w:tblW w:w="0" w:type="auto"/>
        <w:tblLook w:val="04A0" w:firstRow="1" w:lastRow="0" w:firstColumn="1" w:lastColumn="0" w:noHBand="0" w:noVBand="1"/>
        <w:tblPrChange w:id="528" w:author="Owen Petchey" w:date="2023-07-18T15:07:00Z">
          <w:tblPr>
            <w:tblStyle w:val="TableGrid"/>
            <w:tblW w:w="0" w:type="auto"/>
            <w:tblLook w:val="04A0" w:firstRow="1" w:lastRow="0" w:firstColumn="1" w:lastColumn="0" w:noHBand="0" w:noVBand="1"/>
          </w:tblPr>
        </w:tblPrChange>
      </w:tblPr>
      <w:tblGrid>
        <w:gridCol w:w="1803"/>
        <w:gridCol w:w="5563"/>
        <w:tblGridChange w:id="529">
          <w:tblGrid>
            <w:gridCol w:w="1803"/>
            <w:gridCol w:w="1803"/>
          </w:tblGrid>
        </w:tblGridChange>
      </w:tblGrid>
      <w:tr w:rsidR="00DA483A" w14:paraId="76C978C7" w14:textId="77777777" w:rsidTr="00DA483A">
        <w:trPr>
          <w:ins w:id="530" w:author="Owen Petchey" w:date="2023-07-18T15:06:00Z"/>
        </w:trPr>
        <w:tc>
          <w:tcPr>
            <w:tcW w:w="1803" w:type="dxa"/>
            <w:tcPrChange w:id="531" w:author="Owen Petchey" w:date="2023-07-18T15:07:00Z">
              <w:tcPr>
                <w:tcW w:w="1803" w:type="dxa"/>
              </w:tcPr>
            </w:tcPrChange>
          </w:tcPr>
          <w:p w14:paraId="2758407F" w14:textId="0E1D3A65" w:rsidR="00DA483A" w:rsidRDefault="00DA483A" w:rsidP="00EB11FD">
            <w:pPr>
              <w:spacing w:line="276" w:lineRule="auto"/>
              <w:rPr>
                <w:ins w:id="532" w:author="Owen Petchey" w:date="2023-07-18T15:06:00Z"/>
                <w:rFonts w:cs="Times New Roman"/>
                <w:szCs w:val="24"/>
              </w:rPr>
            </w:pPr>
            <w:commentRangeStart w:id="533"/>
            <w:ins w:id="534" w:author="Owen Petchey" w:date="2023-07-18T15:06:00Z">
              <w:r>
                <w:rPr>
                  <w:rFonts w:cs="Times New Roman"/>
                  <w:szCs w:val="24"/>
                </w:rPr>
                <w:t>Scenario</w:t>
              </w:r>
            </w:ins>
          </w:p>
        </w:tc>
        <w:tc>
          <w:tcPr>
            <w:tcW w:w="5563" w:type="dxa"/>
            <w:tcPrChange w:id="535" w:author="Owen Petchey" w:date="2023-07-18T15:07:00Z">
              <w:tcPr>
                <w:tcW w:w="1803" w:type="dxa"/>
              </w:tcPr>
            </w:tcPrChange>
          </w:tcPr>
          <w:p w14:paraId="7FAF11F0" w14:textId="2EFA36E2" w:rsidR="00DA483A" w:rsidRDefault="00DA483A" w:rsidP="00EB11FD">
            <w:pPr>
              <w:spacing w:line="276" w:lineRule="auto"/>
              <w:rPr>
                <w:ins w:id="536" w:author="Owen Petchey" w:date="2023-07-18T15:06:00Z"/>
                <w:rFonts w:cs="Times New Roman"/>
                <w:szCs w:val="24"/>
              </w:rPr>
            </w:pPr>
            <w:ins w:id="537" w:author="Owen Petchey" w:date="2023-07-18T15:06:00Z">
              <w:r>
                <w:rPr>
                  <w:rFonts w:cs="Times New Roman"/>
                  <w:szCs w:val="24"/>
                </w:rPr>
                <w:t>Diversity pattern across communities</w:t>
              </w:r>
            </w:ins>
          </w:p>
        </w:tc>
      </w:tr>
      <w:tr w:rsidR="00DA483A" w14:paraId="5C608E23" w14:textId="77777777" w:rsidTr="00DA483A">
        <w:trPr>
          <w:ins w:id="538" w:author="Owen Petchey" w:date="2023-07-18T15:06:00Z"/>
        </w:trPr>
        <w:tc>
          <w:tcPr>
            <w:tcW w:w="1803" w:type="dxa"/>
            <w:tcPrChange w:id="539" w:author="Owen Petchey" w:date="2023-07-18T15:07:00Z">
              <w:tcPr>
                <w:tcW w:w="1803" w:type="dxa"/>
              </w:tcPr>
            </w:tcPrChange>
          </w:tcPr>
          <w:p w14:paraId="2A2B5D3C" w14:textId="579B521A" w:rsidR="00DA483A" w:rsidRDefault="00DA483A" w:rsidP="00EB11FD">
            <w:pPr>
              <w:spacing w:line="276" w:lineRule="auto"/>
              <w:rPr>
                <w:ins w:id="540" w:author="Owen Petchey" w:date="2023-07-18T15:06:00Z"/>
                <w:rFonts w:cs="Times New Roman"/>
                <w:szCs w:val="24"/>
              </w:rPr>
            </w:pPr>
            <w:ins w:id="541" w:author="Owen Petchey" w:date="2023-07-18T15:06:00Z">
              <w:r>
                <w:rPr>
                  <w:rFonts w:cs="Times New Roman"/>
                  <w:szCs w:val="24"/>
                </w:rPr>
                <w:t>1</w:t>
              </w:r>
            </w:ins>
          </w:p>
        </w:tc>
        <w:tc>
          <w:tcPr>
            <w:tcW w:w="5563" w:type="dxa"/>
            <w:tcPrChange w:id="542" w:author="Owen Petchey" w:date="2023-07-18T15:07:00Z">
              <w:tcPr>
                <w:tcW w:w="1803" w:type="dxa"/>
              </w:tcPr>
            </w:tcPrChange>
          </w:tcPr>
          <w:p w14:paraId="5CA492B3" w14:textId="787F7FF6" w:rsidR="00DA483A" w:rsidRDefault="00DA483A" w:rsidP="00EB11FD">
            <w:pPr>
              <w:spacing w:line="276" w:lineRule="auto"/>
              <w:rPr>
                <w:ins w:id="543" w:author="Owen Petchey" w:date="2023-07-18T15:06:00Z"/>
                <w:rFonts w:cs="Times New Roman"/>
                <w:szCs w:val="24"/>
              </w:rPr>
            </w:pPr>
            <w:ins w:id="544" w:author="Owen Petchey" w:date="2023-07-18T15:07:00Z">
              <w:r>
                <w:rPr>
                  <w:rFonts w:cs="Times New Roman"/>
                  <w:szCs w:val="24"/>
                </w:rPr>
                <w:t>Communities differ only in diversity of T_opt</w:t>
              </w:r>
            </w:ins>
            <w:ins w:id="545" w:author="Owen Petchey" w:date="2023-07-18T15:09:00Z">
              <w:r w:rsidR="00302630">
                <w:rPr>
                  <w:rFonts w:cs="Times New Roman"/>
                  <w:szCs w:val="24"/>
                </w:rPr>
                <w:t>; diversity of S_</w:t>
              </w:r>
            </w:ins>
            <w:ins w:id="546" w:author="Owen Petchey" w:date="2023-07-18T15:10:00Z">
              <w:r w:rsidR="00302630">
                <w:rPr>
                  <w:rFonts w:cs="Times New Roman"/>
                  <w:szCs w:val="24"/>
                </w:rPr>
                <w:t>opt held constant across communities</w:t>
              </w:r>
            </w:ins>
            <w:ins w:id="547" w:author="Owen Petchey" w:date="2023-07-18T15:08:00Z">
              <w:r w:rsidR="003671D5">
                <w:rPr>
                  <w:rFonts w:cs="Times New Roman"/>
                  <w:szCs w:val="24"/>
                </w:rPr>
                <w:t>.</w:t>
              </w:r>
            </w:ins>
          </w:p>
        </w:tc>
      </w:tr>
      <w:tr w:rsidR="00DA483A" w14:paraId="0E698BD5" w14:textId="77777777" w:rsidTr="00DA483A">
        <w:trPr>
          <w:ins w:id="548" w:author="Owen Petchey" w:date="2023-07-18T15:06:00Z"/>
        </w:trPr>
        <w:tc>
          <w:tcPr>
            <w:tcW w:w="1803" w:type="dxa"/>
            <w:tcPrChange w:id="549" w:author="Owen Petchey" w:date="2023-07-18T15:07:00Z">
              <w:tcPr>
                <w:tcW w:w="1803" w:type="dxa"/>
              </w:tcPr>
            </w:tcPrChange>
          </w:tcPr>
          <w:p w14:paraId="7F39C34E" w14:textId="27D76FCD" w:rsidR="00DA483A" w:rsidRDefault="00DA483A" w:rsidP="00EB11FD">
            <w:pPr>
              <w:spacing w:line="276" w:lineRule="auto"/>
              <w:rPr>
                <w:ins w:id="550" w:author="Owen Petchey" w:date="2023-07-18T15:06:00Z"/>
                <w:rFonts w:cs="Times New Roman"/>
                <w:szCs w:val="24"/>
              </w:rPr>
            </w:pPr>
            <w:ins w:id="551" w:author="Owen Petchey" w:date="2023-07-18T15:06:00Z">
              <w:r>
                <w:rPr>
                  <w:rFonts w:cs="Times New Roman"/>
                  <w:szCs w:val="24"/>
                </w:rPr>
                <w:t>2</w:t>
              </w:r>
            </w:ins>
          </w:p>
        </w:tc>
        <w:tc>
          <w:tcPr>
            <w:tcW w:w="5563" w:type="dxa"/>
            <w:tcPrChange w:id="552" w:author="Owen Petchey" w:date="2023-07-18T15:07:00Z">
              <w:tcPr>
                <w:tcW w:w="1803" w:type="dxa"/>
              </w:tcPr>
            </w:tcPrChange>
          </w:tcPr>
          <w:p w14:paraId="66068B6F" w14:textId="50E1E5DF" w:rsidR="00DA483A" w:rsidRDefault="003671D5" w:rsidP="00EB11FD">
            <w:pPr>
              <w:spacing w:line="276" w:lineRule="auto"/>
              <w:rPr>
                <w:ins w:id="553" w:author="Owen Petchey" w:date="2023-07-18T15:06:00Z"/>
                <w:rFonts w:cs="Times New Roman"/>
                <w:szCs w:val="24"/>
              </w:rPr>
            </w:pPr>
            <w:ins w:id="554" w:author="Owen Petchey" w:date="2023-07-18T15:08:00Z">
              <w:r>
                <w:rPr>
                  <w:rFonts w:cs="Times New Roman"/>
                  <w:szCs w:val="24"/>
                </w:rPr>
                <w:t xml:space="preserve">Communities </w:t>
              </w:r>
              <w:r w:rsidR="001B1CB5">
                <w:rPr>
                  <w:rFonts w:cs="Times New Roman"/>
                  <w:szCs w:val="24"/>
                </w:rPr>
                <w:t>differ in diversity of T_opt and S_opt, but in a positively correlated fashion.</w:t>
              </w:r>
            </w:ins>
          </w:p>
        </w:tc>
      </w:tr>
      <w:tr w:rsidR="00DA483A" w14:paraId="4DEE9CA2" w14:textId="77777777" w:rsidTr="00DA483A">
        <w:trPr>
          <w:ins w:id="555" w:author="Owen Petchey" w:date="2023-07-18T15:06:00Z"/>
        </w:trPr>
        <w:tc>
          <w:tcPr>
            <w:tcW w:w="1803" w:type="dxa"/>
            <w:tcPrChange w:id="556" w:author="Owen Petchey" w:date="2023-07-18T15:07:00Z">
              <w:tcPr>
                <w:tcW w:w="1803" w:type="dxa"/>
              </w:tcPr>
            </w:tcPrChange>
          </w:tcPr>
          <w:p w14:paraId="02261624" w14:textId="1D2B9FFC" w:rsidR="00DA483A" w:rsidRDefault="00DA483A" w:rsidP="00EB11FD">
            <w:pPr>
              <w:spacing w:line="276" w:lineRule="auto"/>
              <w:rPr>
                <w:ins w:id="557" w:author="Owen Petchey" w:date="2023-07-18T15:06:00Z"/>
                <w:rFonts w:cs="Times New Roman"/>
                <w:szCs w:val="24"/>
              </w:rPr>
            </w:pPr>
            <w:ins w:id="558" w:author="Owen Petchey" w:date="2023-07-18T15:06:00Z">
              <w:r>
                <w:rPr>
                  <w:rFonts w:cs="Times New Roman"/>
                  <w:szCs w:val="24"/>
                </w:rPr>
                <w:t>3</w:t>
              </w:r>
            </w:ins>
          </w:p>
        </w:tc>
        <w:tc>
          <w:tcPr>
            <w:tcW w:w="5563" w:type="dxa"/>
            <w:tcPrChange w:id="559" w:author="Owen Petchey" w:date="2023-07-18T15:07:00Z">
              <w:tcPr>
                <w:tcW w:w="1803" w:type="dxa"/>
              </w:tcPr>
            </w:tcPrChange>
          </w:tcPr>
          <w:p w14:paraId="0A2C198E" w14:textId="51EBB779" w:rsidR="00DA483A" w:rsidRDefault="001B1CB5" w:rsidP="00EB11FD">
            <w:pPr>
              <w:spacing w:line="276" w:lineRule="auto"/>
              <w:rPr>
                <w:ins w:id="560" w:author="Owen Petchey" w:date="2023-07-18T15:06:00Z"/>
                <w:rFonts w:cs="Times New Roman"/>
                <w:szCs w:val="24"/>
              </w:rPr>
            </w:pPr>
            <w:ins w:id="561" w:author="Owen Petchey" w:date="2023-07-18T15:08:00Z">
              <w:r>
                <w:rPr>
                  <w:rFonts w:cs="Times New Roman"/>
                  <w:szCs w:val="24"/>
                </w:rPr>
                <w:t>Communities differ in diversity of T_opt and S_opt, but in a negatively correlated fashion.</w:t>
              </w:r>
            </w:ins>
            <w:commentRangeEnd w:id="533"/>
            <w:ins w:id="562" w:author="Owen Petchey" w:date="2023-07-18T15:10:00Z">
              <w:r w:rsidR="00302630">
                <w:rPr>
                  <w:rStyle w:val="CommentReference"/>
                </w:rPr>
                <w:commentReference w:id="533"/>
              </w:r>
            </w:ins>
          </w:p>
        </w:tc>
      </w:tr>
    </w:tbl>
    <w:p w14:paraId="0BAB5B08" w14:textId="77777777" w:rsidR="00C104C3" w:rsidRPr="00EB11FD" w:rsidRDefault="00C104C3" w:rsidP="00EB11FD">
      <w:pPr>
        <w:spacing w:line="276" w:lineRule="auto"/>
        <w:rPr>
          <w:rFonts w:cs="Times New Roman"/>
          <w:szCs w:val="24"/>
        </w:rPr>
      </w:pPr>
    </w:p>
    <w:p w14:paraId="253BE67E" w14:textId="3A549C23" w:rsidR="00127003" w:rsidRPr="00C619BB" w:rsidRDefault="004F6658" w:rsidP="00EB11FD">
      <w:pPr>
        <w:spacing w:line="276" w:lineRule="auto"/>
        <w:rPr>
          <w:rFonts w:cs="Times New Roman"/>
          <w:szCs w:val="24"/>
          <w:lang w:val="en-CH"/>
        </w:rPr>
      </w:pPr>
      <w:r w:rsidRPr="004F6658">
        <w:rPr>
          <w:rFonts w:cs="Times New Roman"/>
          <w:noProof/>
          <w:szCs w:val="24"/>
          <w:lang w:val="en-CH"/>
        </w:rPr>
        <w:drawing>
          <wp:inline distT="0" distB="0" distL="0" distR="0" wp14:anchorId="5AF6D03E" wp14:editId="5FA32630">
            <wp:extent cx="5731510" cy="459740"/>
            <wp:effectExtent l="0" t="0" r="0" b="0"/>
            <wp:docPr id="1583792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792959" name=""/>
                    <pic:cNvPicPr/>
                  </pic:nvPicPr>
                  <pic:blipFill>
                    <a:blip r:embed="rId20"/>
                    <a:stretch>
                      <a:fillRect/>
                    </a:stretch>
                  </pic:blipFill>
                  <pic:spPr>
                    <a:xfrm>
                      <a:off x="0" y="0"/>
                      <a:ext cx="5731510" cy="459740"/>
                    </a:xfrm>
                    <a:prstGeom prst="rect">
                      <a:avLst/>
                    </a:prstGeom>
                  </pic:spPr>
                </pic:pic>
              </a:graphicData>
            </a:graphic>
          </wp:inline>
        </w:drawing>
      </w:r>
    </w:p>
    <w:p w14:paraId="05C5D0F7" w14:textId="77777777" w:rsidR="00F6200A" w:rsidRPr="00EB11FD" w:rsidRDefault="00F6200A" w:rsidP="00EB11FD">
      <w:pPr>
        <w:spacing w:line="276" w:lineRule="auto"/>
        <w:rPr>
          <w:rFonts w:cs="Times New Roman"/>
          <w:szCs w:val="24"/>
        </w:rPr>
      </w:pPr>
    </w:p>
    <w:p w14:paraId="5E957C4C" w14:textId="77777777" w:rsidR="00732ED1" w:rsidRDefault="004D1C91" w:rsidP="00EB11FD">
      <w:pPr>
        <w:spacing w:line="276" w:lineRule="auto"/>
        <w:rPr>
          <w:ins w:id="563" w:author="Owen Petchey" w:date="2023-07-18T14:09:00Z"/>
          <w:rFonts w:cs="Times New Roman"/>
          <w:szCs w:val="24"/>
        </w:rPr>
      </w:pPr>
      <w:ins w:id="564" w:author="Owen Petchey" w:date="2023-07-18T14:08:00Z">
        <w:r>
          <w:rPr>
            <w:rFonts w:cs="Times New Roman"/>
            <w:szCs w:val="24"/>
          </w:rPr>
          <w:t xml:space="preserve">Factor </w:t>
        </w:r>
      </w:ins>
      <w:r w:rsidR="00E74195" w:rsidRPr="00EB11FD">
        <w:rPr>
          <w:rFonts w:cs="Times New Roman"/>
          <w:szCs w:val="24"/>
        </w:rPr>
        <w:t xml:space="preserve">III. </w:t>
      </w:r>
      <w:ins w:id="565" w:author="Owen Petchey" w:date="2023-07-18T14:08:00Z">
        <w:r w:rsidR="0062335B">
          <w:rPr>
            <w:rFonts w:cs="Times New Roman"/>
            <w:szCs w:val="24"/>
          </w:rPr>
          <w:t xml:space="preserve">When response curves are nonlinear then the derivatives and hence response diversity depends on the value of the </w:t>
        </w:r>
      </w:ins>
      <w:ins w:id="566" w:author="Owen Petchey" w:date="2023-07-18T14:09:00Z">
        <w:r w:rsidR="0062335B">
          <w:rPr>
            <w:rFonts w:cs="Times New Roman"/>
            <w:szCs w:val="24"/>
          </w:rPr>
          <w:t>environmental driver. Hence, t</w:t>
        </w:r>
      </w:ins>
      <w:del w:id="567" w:author="Owen Petchey" w:date="2023-07-18T14:09:00Z">
        <w:r w:rsidR="007D20DC" w:rsidRPr="00EB11FD" w:rsidDel="0062335B">
          <w:rPr>
            <w:rFonts w:cs="Times New Roman"/>
            <w:szCs w:val="24"/>
          </w:rPr>
          <w:delText>T</w:delText>
        </w:r>
      </w:del>
      <w:r w:rsidR="007D20DC" w:rsidRPr="00EB11FD">
        <w:rPr>
          <w:rFonts w:cs="Times New Roman"/>
          <w:szCs w:val="24"/>
        </w:rPr>
        <w:t xml:space="preserve">he mean value around </w:t>
      </w:r>
      <w:r w:rsidR="007D20DC" w:rsidRPr="00EB11FD">
        <w:rPr>
          <w:rFonts w:cs="Times New Roman"/>
          <w:szCs w:val="24"/>
        </w:rPr>
        <w:lastRenderedPageBreak/>
        <w:t xml:space="preserve">which each environmental variable fluctuates </w:t>
      </w:r>
      <w:del w:id="568" w:author="Owen Petchey" w:date="2023-07-18T14:09:00Z">
        <w:r w:rsidR="007D20DC" w:rsidRPr="00EB11FD" w:rsidDel="0062335B">
          <w:rPr>
            <w:rFonts w:cs="Times New Roman"/>
            <w:szCs w:val="24"/>
          </w:rPr>
          <w:delText xml:space="preserve">over time </w:delText>
        </w:r>
      </w:del>
      <w:r w:rsidR="00CC2F73" w:rsidRPr="00EB11FD">
        <w:rPr>
          <w:rFonts w:cs="Times New Roman"/>
          <w:szCs w:val="24"/>
        </w:rPr>
        <w:t xml:space="preserve">can be a </w:t>
      </w:r>
      <w:r w:rsidR="00FD4697" w:rsidRPr="00EB11FD">
        <w:rPr>
          <w:rFonts w:cs="Times New Roman"/>
          <w:szCs w:val="24"/>
        </w:rPr>
        <w:t>major determinant of</w:t>
      </w:r>
      <w:r w:rsidR="007D20DC" w:rsidRPr="00EB11FD">
        <w:rPr>
          <w:rFonts w:cs="Times New Roman"/>
          <w:szCs w:val="24"/>
        </w:rPr>
        <w:t xml:space="preserve"> </w:t>
      </w:r>
      <w:r w:rsidR="003A165E" w:rsidRPr="00EB11FD">
        <w:rPr>
          <w:rFonts w:cs="Times New Roman"/>
          <w:szCs w:val="24"/>
        </w:rPr>
        <w:t>response diversity.</w:t>
      </w:r>
      <w:r w:rsidR="00FD4697" w:rsidRPr="00EB11FD">
        <w:rPr>
          <w:rFonts w:cs="Times New Roman"/>
          <w:szCs w:val="24"/>
        </w:rPr>
        <w:t xml:space="preserve"> </w:t>
      </w:r>
      <w:r w:rsidR="003557A0" w:rsidRPr="00EB11FD">
        <w:rPr>
          <w:rFonts w:cs="Times New Roman"/>
          <w:szCs w:val="24"/>
        </w:rPr>
        <w:t xml:space="preserve">Let us consider the example of a community composed </w:t>
      </w:r>
      <w:r w:rsidR="00595DE9" w:rsidRPr="00EB11FD">
        <w:rPr>
          <w:rFonts w:cs="Times New Roman"/>
          <w:szCs w:val="24"/>
        </w:rPr>
        <w:t>of</w:t>
      </w:r>
      <w:r w:rsidR="003557A0" w:rsidRPr="00EB11FD">
        <w:rPr>
          <w:rFonts w:cs="Times New Roman"/>
          <w:szCs w:val="24"/>
        </w:rPr>
        <w:t xml:space="preserve"> species </w:t>
      </w:r>
      <w:r w:rsidR="00B074BA" w:rsidRPr="00EB11FD">
        <w:rPr>
          <w:rFonts w:cs="Times New Roman"/>
          <w:szCs w:val="24"/>
        </w:rPr>
        <w:t>having v</w:t>
      </w:r>
      <w:r w:rsidR="00B01454" w:rsidRPr="00EB11FD">
        <w:rPr>
          <w:rFonts w:cs="Times New Roman"/>
          <w:szCs w:val="24"/>
        </w:rPr>
        <w:t>e</w:t>
      </w:r>
      <w:r w:rsidR="00B074BA" w:rsidRPr="00EB11FD">
        <w:rPr>
          <w:rFonts w:cs="Times New Roman"/>
          <w:szCs w:val="24"/>
        </w:rPr>
        <w:t xml:space="preserve">ry little diversity in the optimum </w:t>
      </w:r>
      <w:r w:rsidR="000944EE">
        <w:rPr>
          <w:rFonts w:cs="Times New Roman"/>
          <w:szCs w:val="24"/>
        </w:rPr>
        <w:t>positions</w:t>
      </w:r>
      <w:r w:rsidR="00B074BA" w:rsidRPr="00EB11FD">
        <w:rPr>
          <w:rFonts w:cs="Times New Roman"/>
          <w:szCs w:val="24"/>
        </w:rPr>
        <w:t xml:space="preserve"> for an environmental variable</w:t>
      </w:r>
      <w:r w:rsidR="00B01454" w:rsidRPr="00EB11FD">
        <w:rPr>
          <w:rFonts w:cs="Times New Roman"/>
          <w:szCs w:val="24"/>
        </w:rPr>
        <w:t xml:space="preserve"> (i.e. temperature)</w:t>
      </w:r>
      <w:r w:rsidR="00B074BA" w:rsidRPr="00EB11FD">
        <w:rPr>
          <w:rFonts w:cs="Times New Roman"/>
          <w:szCs w:val="24"/>
        </w:rPr>
        <w:t>.</w:t>
      </w:r>
      <w:r w:rsidR="008E44FD" w:rsidRPr="00EB11FD">
        <w:rPr>
          <w:rFonts w:cs="Times New Roman"/>
          <w:szCs w:val="24"/>
        </w:rPr>
        <w:t xml:space="preserve"> In this case, independently of the mean value </w:t>
      </w:r>
      <w:r w:rsidR="0072363C" w:rsidRPr="00EB11FD">
        <w:rPr>
          <w:rFonts w:cs="Times New Roman"/>
          <w:szCs w:val="24"/>
        </w:rPr>
        <w:t>of</w:t>
      </w:r>
      <w:r w:rsidR="008E44FD" w:rsidRPr="00EB11FD">
        <w:rPr>
          <w:rFonts w:cs="Times New Roman"/>
          <w:szCs w:val="24"/>
        </w:rPr>
        <w:t xml:space="preserve"> the </w:t>
      </w:r>
      <w:r w:rsidR="009A36EB" w:rsidRPr="00EB11FD">
        <w:rPr>
          <w:rFonts w:cs="Times New Roman"/>
          <w:szCs w:val="24"/>
        </w:rPr>
        <w:t>environmental variable, the species in the community will show very similar responses (Fi</w:t>
      </w:r>
      <w:r w:rsidR="005B3D6B" w:rsidRPr="00EB11FD">
        <w:rPr>
          <w:rFonts w:cs="Times New Roman"/>
          <w:szCs w:val="24"/>
        </w:rPr>
        <w:t xml:space="preserve">g. </w:t>
      </w:r>
      <w:r w:rsidR="00630A1F">
        <w:rPr>
          <w:rFonts w:cs="Times New Roman"/>
          <w:szCs w:val="24"/>
        </w:rPr>
        <w:t>11</w:t>
      </w:r>
      <w:r w:rsidR="005B3D6B" w:rsidRPr="00EB11FD">
        <w:rPr>
          <w:rFonts w:cs="Times New Roman"/>
          <w:szCs w:val="24"/>
        </w:rPr>
        <w:t>g).</w:t>
      </w:r>
    </w:p>
    <w:p w14:paraId="64CC3BFF" w14:textId="5238A566" w:rsidR="12EB6D5B" w:rsidRPr="00EB11FD" w:rsidRDefault="005B3D6B">
      <w:pPr>
        <w:spacing w:line="276" w:lineRule="auto"/>
        <w:ind w:firstLine="708"/>
        <w:rPr>
          <w:rFonts w:cs="Times New Roman"/>
          <w:szCs w:val="24"/>
        </w:rPr>
        <w:pPrChange w:id="569" w:author="Owen Petchey" w:date="2023-07-18T14:09:00Z">
          <w:pPr>
            <w:spacing w:line="276" w:lineRule="auto"/>
          </w:pPr>
        </w:pPrChange>
      </w:pPr>
      <w:del w:id="570" w:author="Owen Petchey" w:date="2023-07-18T14:09:00Z">
        <w:r w:rsidRPr="00EB11FD" w:rsidDel="00732ED1">
          <w:rPr>
            <w:rFonts w:cs="Times New Roman"/>
            <w:szCs w:val="24"/>
          </w:rPr>
          <w:delText xml:space="preserve"> </w:delText>
        </w:r>
      </w:del>
      <w:r w:rsidRPr="00EB11FD">
        <w:rPr>
          <w:rFonts w:cs="Times New Roman"/>
          <w:szCs w:val="24"/>
        </w:rPr>
        <w:t>In a</w:t>
      </w:r>
      <w:r w:rsidR="007A4B91" w:rsidRPr="00EB11FD">
        <w:rPr>
          <w:rFonts w:cs="Times New Roman"/>
          <w:szCs w:val="24"/>
        </w:rPr>
        <w:t>n</w:t>
      </w:r>
      <w:r w:rsidRPr="00EB11FD">
        <w:rPr>
          <w:rFonts w:cs="Times New Roman"/>
          <w:szCs w:val="24"/>
        </w:rPr>
        <w:t xml:space="preserve"> </w:t>
      </w:r>
      <w:ins w:id="571" w:author="Owen Petchey" w:date="2023-07-18T14:09:00Z">
        <w:r w:rsidR="00732ED1">
          <w:rPr>
            <w:rFonts w:cs="Times New Roman"/>
            <w:szCs w:val="24"/>
          </w:rPr>
          <w:t>contrasting</w:t>
        </w:r>
      </w:ins>
      <w:del w:id="572" w:author="Owen Petchey" w:date="2023-07-18T14:09:00Z">
        <w:r w:rsidRPr="00EB11FD" w:rsidDel="00732ED1">
          <w:rPr>
            <w:rFonts w:cs="Times New Roman"/>
            <w:szCs w:val="24"/>
          </w:rPr>
          <w:delText>opposite</w:delText>
        </w:r>
      </w:del>
      <w:r w:rsidRPr="00EB11FD">
        <w:rPr>
          <w:rFonts w:cs="Times New Roman"/>
          <w:szCs w:val="24"/>
        </w:rPr>
        <w:t xml:space="preserve"> situation, where the species</w:t>
      </w:r>
      <w:r w:rsidR="00DB0447" w:rsidRPr="00EB11FD">
        <w:rPr>
          <w:rFonts w:cs="Times New Roman"/>
          <w:szCs w:val="24"/>
        </w:rPr>
        <w:t xml:space="preserve"> composing a community have high diversity in the value</w:t>
      </w:r>
      <w:r w:rsidR="006659C1" w:rsidRPr="00EB11FD">
        <w:rPr>
          <w:rFonts w:cs="Times New Roman"/>
          <w:szCs w:val="24"/>
        </w:rPr>
        <w:t>s</w:t>
      </w:r>
      <w:r w:rsidR="00DB0447" w:rsidRPr="00EB11FD">
        <w:rPr>
          <w:rFonts w:cs="Times New Roman"/>
          <w:szCs w:val="24"/>
        </w:rPr>
        <w:t xml:space="preserve"> of the optim</w:t>
      </w:r>
      <w:r w:rsidR="007A4B91" w:rsidRPr="00EB11FD">
        <w:rPr>
          <w:rFonts w:cs="Times New Roman"/>
          <w:szCs w:val="24"/>
        </w:rPr>
        <w:t>um</w:t>
      </w:r>
      <w:r w:rsidR="00215526" w:rsidRPr="00EB11FD">
        <w:rPr>
          <w:rFonts w:cs="Times New Roman"/>
          <w:szCs w:val="24"/>
        </w:rPr>
        <w:t xml:space="preserve"> for an environmental variable, the mean value</w:t>
      </w:r>
      <w:r w:rsidR="00C46855" w:rsidRPr="00EB11FD">
        <w:rPr>
          <w:rFonts w:cs="Times New Roman"/>
          <w:szCs w:val="24"/>
        </w:rPr>
        <w:t xml:space="preserve"> around which the environmental variable is fluctuating may have a large impact on the </w:t>
      </w:r>
      <w:r w:rsidR="0014010C" w:rsidRPr="00EB11FD">
        <w:rPr>
          <w:rFonts w:cs="Times New Roman"/>
          <w:szCs w:val="24"/>
        </w:rPr>
        <w:t xml:space="preserve">diversity of responses showed by the species in this community (Fig </w:t>
      </w:r>
      <w:r w:rsidR="00630A1F">
        <w:rPr>
          <w:rFonts w:cs="Times New Roman"/>
          <w:szCs w:val="24"/>
        </w:rPr>
        <w:t>11</w:t>
      </w:r>
      <w:r w:rsidR="0014010C" w:rsidRPr="00EB11FD">
        <w:rPr>
          <w:rFonts w:cs="Times New Roman"/>
          <w:szCs w:val="24"/>
        </w:rPr>
        <w:t xml:space="preserve">i). </w:t>
      </w:r>
      <w:r w:rsidR="00A40F1B" w:rsidRPr="00EB11FD">
        <w:rPr>
          <w:rFonts w:cs="Times New Roman"/>
          <w:szCs w:val="24"/>
        </w:rPr>
        <w:t xml:space="preserve">Yet, when the </w:t>
      </w:r>
      <w:r w:rsidR="00CA01E1" w:rsidRPr="00EB11FD">
        <w:rPr>
          <w:rFonts w:cs="Times New Roman"/>
          <w:szCs w:val="24"/>
        </w:rPr>
        <w:t xml:space="preserve">species responses depend on multiple environmental drivers, how much </w:t>
      </w:r>
      <w:r w:rsidR="002872C0" w:rsidRPr="00EB11FD">
        <w:rPr>
          <w:rFonts w:cs="Times New Roman"/>
          <w:szCs w:val="24"/>
        </w:rPr>
        <w:t xml:space="preserve">the mean value of </w:t>
      </w:r>
      <w:r w:rsidR="0098393B" w:rsidRPr="00EB11FD">
        <w:rPr>
          <w:rFonts w:cs="Times New Roman"/>
          <w:szCs w:val="24"/>
        </w:rPr>
        <w:t xml:space="preserve">one of those drivers influences the overall response diversity will be dependent on </w:t>
      </w:r>
      <w:r w:rsidR="00BE199F" w:rsidRPr="00EB11FD">
        <w:rPr>
          <w:rFonts w:cs="Times New Roman"/>
          <w:szCs w:val="24"/>
        </w:rPr>
        <w:t xml:space="preserve">the </w:t>
      </w:r>
      <w:r w:rsidR="005218CB" w:rsidRPr="00EB11FD">
        <w:rPr>
          <w:rFonts w:cs="Times New Roman"/>
          <w:szCs w:val="24"/>
        </w:rPr>
        <w:t xml:space="preserve">mean value of the other environmental drivers, </w:t>
      </w:r>
      <w:r w:rsidR="00EC46E0" w:rsidRPr="00EB11FD">
        <w:rPr>
          <w:rFonts w:cs="Times New Roman"/>
          <w:szCs w:val="24"/>
        </w:rPr>
        <w:t xml:space="preserve">and on the diversity in responses of the species to </w:t>
      </w:r>
      <w:r w:rsidR="00BE199F" w:rsidRPr="00EB11FD">
        <w:rPr>
          <w:rFonts w:cs="Times New Roman"/>
          <w:szCs w:val="24"/>
        </w:rPr>
        <w:t>each of the</w:t>
      </w:r>
      <w:r w:rsidR="00EC46E0" w:rsidRPr="00EB11FD">
        <w:rPr>
          <w:rFonts w:cs="Times New Roman"/>
          <w:szCs w:val="24"/>
        </w:rPr>
        <w:t xml:space="preserve"> drivers</w:t>
      </w:r>
      <w:ins w:id="573" w:author="Owen Petchey" w:date="2023-07-18T14:10:00Z">
        <w:r w:rsidR="001C6C61">
          <w:rPr>
            <w:rFonts w:cs="Times New Roman"/>
            <w:szCs w:val="24"/>
          </w:rPr>
          <w:t xml:space="preserve"> (i.e., will depend on just about everything!!!)</w:t>
        </w:r>
      </w:ins>
      <w:r w:rsidR="00EC46E0" w:rsidRPr="00EB11FD">
        <w:rPr>
          <w:rFonts w:cs="Times New Roman"/>
          <w:szCs w:val="24"/>
        </w:rPr>
        <w:t xml:space="preserve">. </w:t>
      </w:r>
    </w:p>
    <w:p w14:paraId="7C76999E" w14:textId="5DC3A00C" w:rsidR="002F43DA" w:rsidRPr="00EB11FD" w:rsidRDefault="00E74195">
      <w:pPr>
        <w:spacing w:line="276" w:lineRule="auto"/>
        <w:ind w:firstLine="708"/>
        <w:rPr>
          <w:rFonts w:cs="Times New Roman"/>
          <w:szCs w:val="24"/>
        </w:rPr>
        <w:pPrChange w:id="574" w:author="Owen Petchey" w:date="2023-07-18T14:10:00Z">
          <w:pPr>
            <w:spacing w:line="276" w:lineRule="auto"/>
          </w:pPr>
        </w:pPrChange>
      </w:pPr>
      <w:r w:rsidRPr="00EB11FD">
        <w:rPr>
          <w:rFonts w:cs="Times New Roman"/>
          <w:szCs w:val="24"/>
        </w:rPr>
        <w:t xml:space="preserve">To quantify the effect of the mean value of the environmental </w:t>
      </w:r>
      <w:r w:rsidR="00196EA6" w:rsidRPr="00EB11FD">
        <w:rPr>
          <w:rFonts w:cs="Times New Roman"/>
          <w:szCs w:val="24"/>
        </w:rPr>
        <w:t xml:space="preserve">drivers on </w:t>
      </w:r>
      <w:r w:rsidR="00D031A3" w:rsidRPr="00EB11FD">
        <w:rPr>
          <w:rFonts w:cs="Times New Roman"/>
          <w:szCs w:val="24"/>
        </w:rPr>
        <w:t>multifarious response diversity, we combined the</w:t>
      </w:r>
      <w:r w:rsidR="00112D7D" w:rsidRPr="00EB11FD">
        <w:rPr>
          <w:rFonts w:cs="Times New Roman"/>
          <w:szCs w:val="24"/>
        </w:rPr>
        <w:t xml:space="preserve"> different</w:t>
      </w:r>
      <w:r w:rsidR="00D031A3" w:rsidRPr="00EB11FD">
        <w:rPr>
          <w:rFonts w:cs="Times New Roman"/>
          <w:szCs w:val="24"/>
        </w:rPr>
        <w:t xml:space="preserve"> scen</w:t>
      </w:r>
      <w:r w:rsidR="0053533B" w:rsidRPr="00EB11FD">
        <w:rPr>
          <w:rFonts w:cs="Times New Roman"/>
          <w:szCs w:val="24"/>
        </w:rPr>
        <w:t>arios</w:t>
      </w:r>
      <w:r w:rsidR="002F43DA" w:rsidRPr="00EB11FD">
        <w:rPr>
          <w:rFonts w:cs="Times New Roman"/>
          <w:szCs w:val="24"/>
        </w:rPr>
        <w:t xml:space="preserve"> </w:t>
      </w:r>
      <w:r w:rsidR="00E726F0" w:rsidRPr="00EB11FD">
        <w:rPr>
          <w:rFonts w:cs="Times New Roman"/>
          <w:szCs w:val="24"/>
        </w:rPr>
        <w:t>of v</w:t>
      </w:r>
      <w:r w:rsidR="002F43DA" w:rsidRPr="00EB11FD">
        <w:rPr>
          <w:rFonts w:cs="Times New Roman"/>
          <w:szCs w:val="24"/>
        </w:rPr>
        <w:t xml:space="preserve">ariation </w:t>
      </w:r>
      <w:r w:rsidR="00112D7D" w:rsidRPr="00EB11FD">
        <w:rPr>
          <w:rFonts w:cs="Times New Roman"/>
          <w:szCs w:val="24"/>
        </w:rPr>
        <w:t xml:space="preserve">and correlation </w:t>
      </w:r>
      <w:r w:rsidR="002F43DA" w:rsidRPr="00EB11FD">
        <w:rPr>
          <w:rFonts w:cs="Times New Roman"/>
          <w:szCs w:val="24"/>
        </w:rPr>
        <w:t>in species' responses to the environment</w:t>
      </w:r>
      <w:r w:rsidR="00151E90">
        <w:rPr>
          <w:rFonts w:cs="Times New Roman"/>
          <w:szCs w:val="24"/>
        </w:rPr>
        <w:t>,</w:t>
      </w:r>
      <w:r w:rsidR="00B70062">
        <w:rPr>
          <w:rFonts w:cs="Times New Roman"/>
          <w:szCs w:val="24"/>
        </w:rPr>
        <w:t xml:space="preserve"> in the cases where temperature </w:t>
      </w:r>
      <w:r w:rsidR="00537817">
        <w:rPr>
          <w:rFonts w:cs="Times New Roman"/>
          <w:szCs w:val="24"/>
        </w:rPr>
        <w:t>has larger effect on growth rate as well as in the cases where temperature and salinity equally influence species’ growth rate</w:t>
      </w:r>
      <w:r w:rsidR="00112D7D" w:rsidRPr="00EB11FD">
        <w:rPr>
          <w:rFonts w:cs="Times New Roman"/>
          <w:szCs w:val="24"/>
        </w:rPr>
        <w:t>,</w:t>
      </w:r>
      <w:r w:rsidR="00E726F0" w:rsidRPr="00EB11FD">
        <w:rPr>
          <w:rFonts w:cs="Times New Roman"/>
          <w:szCs w:val="24"/>
        </w:rPr>
        <w:t xml:space="preserve"> changing the mean value</w:t>
      </w:r>
      <w:r w:rsidR="009F5DC9" w:rsidRPr="00EB11FD">
        <w:rPr>
          <w:rFonts w:cs="Times New Roman"/>
          <w:szCs w:val="24"/>
        </w:rPr>
        <w:t xml:space="preserve"> around which temperature and salinity fluctuate. This resulted in three additional scenarios </w:t>
      </w:r>
      <w:r w:rsidR="007E57B3" w:rsidRPr="00EB11FD">
        <w:rPr>
          <w:rFonts w:cs="Times New Roman"/>
          <w:szCs w:val="24"/>
        </w:rPr>
        <w:t>of mean value of environmental condition</w:t>
      </w:r>
      <w:r w:rsidR="000D1436" w:rsidRPr="00EB11FD">
        <w:rPr>
          <w:rFonts w:cs="Times New Roman"/>
          <w:szCs w:val="24"/>
        </w:rPr>
        <w:t>s: low mean</w:t>
      </w:r>
      <w:r w:rsidR="00C83152" w:rsidRPr="00EB11FD">
        <w:rPr>
          <w:rFonts w:cs="Times New Roman"/>
          <w:szCs w:val="24"/>
        </w:rPr>
        <w:t xml:space="preserve"> value, where both temperature and salinity fluctuate around low mean values; intermediate scenario, where temperature and salinity fluctuate around intermediate mean values; and </w:t>
      </w:r>
      <w:r w:rsidR="00A25246" w:rsidRPr="00EB11FD">
        <w:rPr>
          <w:rFonts w:cs="Times New Roman"/>
          <w:szCs w:val="24"/>
        </w:rPr>
        <w:t>high mean scenario, where temperature and salinity fluctuate around high mean values.</w:t>
      </w:r>
      <w:r w:rsidR="004608DA" w:rsidRPr="00EB11FD">
        <w:rPr>
          <w:rFonts w:cs="Times New Roman"/>
          <w:szCs w:val="24"/>
        </w:rPr>
        <w:t xml:space="preserve"> </w:t>
      </w:r>
    </w:p>
    <w:p w14:paraId="1E975D03" w14:textId="3C852B62" w:rsidR="004608DA" w:rsidRPr="00EB11FD" w:rsidRDefault="004608DA">
      <w:pPr>
        <w:spacing w:line="276" w:lineRule="auto"/>
        <w:ind w:firstLine="708"/>
        <w:rPr>
          <w:rFonts w:cs="Times New Roman"/>
          <w:szCs w:val="24"/>
          <w:lang w:val="en-CH"/>
        </w:rPr>
        <w:pPrChange w:id="575" w:author="Owen Petchey" w:date="2023-07-18T14:11:00Z">
          <w:pPr>
            <w:spacing w:line="276" w:lineRule="auto"/>
          </w:pPr>
        </w:pPrChange>
      </w:pPr>
      <w:r w:rsidRPr="00EB11FD">
        <w:rPr>
          <w:rFonts w:cs="Times New Roman"/>
          <w:szCs w:val="24"/>
        </w:rPr>
        <w:t>We anticipate</w:t>
      </w:r>
      <w:ins w:id="576" w:author="Owen Petchey" w:date="2023-07-18T14:11:00Z">
        <w:r w:rsidR="00203B54">
          <w:rPr>
            <w:rFonts w:cs="Times New Roman"/>
            <w:szCs w:val="24"/>
          </w:rPr>
          <w:t>d</w:t>
        </w:r>
      </w:ins>
      <w:r w:rsidRPr="00EB11FD">
        <w:rPr>
          <w:rFonts w:cs="Times New Roman"/>
          <w:szCs w:val="24"/>
        </w:rPr>
        <w:t xml:space="preserve"> that the higher response diversity should be </w:t>
      </w:r>
      <w:r w:rsidR="008C50A7" w:rsidRPr="00EB11FD">
        <w:rPr>
          <w:rFonts w:cs="Times New Roman"/>
          <w:szCs w:val="24"/>
        </w:rPr>
        <w:t xml:space="preserve">found for communities having high diversity in responses to </w:t>
      </w:r>
      <w:r w:rsidR="0039178C" w:rsidRPr="00EB11FD">
        <w:rPr>
          <w:rFonts w:cs="Times New Roman"/>
          <w:szCs w:val="24"/>
        </w:rPr>
        <w:t xml:space="preserve">both salinity and temperature exposed to environmental change </w:t>
      </w:r>
      <w:r w:rsidR="00660B84" w:rsidRPr="00EB11FD">
        <w:rPr>
          <w:rFonts w:cs="Times New Roman"/>
          <w:szCs w:val="24"/>
        </w:rPr>
        <w:t xml:space="preserve">fluctuating around intermediate mean values. This is because, when temperature and salinity fluctuate around </w:t>
      </w:r>
      <w:r w:rsidR="00ED2C42" w:rsidRPr="00EB11FD">
        <w:rPr>
          <w:rFonts w:cs="Times New Roman"/>
          <w:szCs w:val="24"/>
        </w:rPr>
        <w:t>intermediate values in a community with high diversity in responses (</w:t>
      </w:r>
      <w:r w:rsidR="0063201A">
        <w:rPr>
          <w:rFonts w:cs="Times New Roman"/>
          <w:szCs w:val="24"/>
        </w:rPr>
        <w:t xml:space="preserve">very different </w:t>
      </w:r>
      <w:r w:rsidR="00ED2C42" w:rsidRPr="00EB11FD">
        <w:rPr>
          <w:rFonts w:cs="Times New Roman"/>
          <w:szCs w:val="24"/>
        </w:rPr>
        <w:t>optimum positions</w:t>
      </w:r>
      <w:r w:rsidR="0063201A">
        <w:rPr>
          <w:rFonts w:cs="Times New Roman"/>
          <w:szCs w:val="24"/>
        </w:rPr>
        <w:t xml:space="preserve"> along the </w:t>
      </w:r>
      <w:r w:rsidR="00A95206">
        <w:rPr>
          <w:rFonts w:cs="Times New Roman"/>
          <w:szCs w:val="24"/>
        </w:rPr>
        <w:t>environmental gradient</w:t>
      </w:r>
      <w:r w:rsidR="00ED2C42" w:rsidRPr="00EB11FD">
        <w:rPr>
          <w:rFonts w:cs="Times New Roman"/>
          <w:szCs w:val="24"/>
        </w:rPr>
        <w:t xml:space="preserve">) </w:t>
      </w:r>
      <w:r w:rsidR="004A78DF" w:rsidRPr="00EB11FD">
        <w:rPr>
          <w:rFonts w:cs="Times New Roman"/>
          <w:szCs w:val="24"/>
        </w:rPr>
        <w:t xml:space="preserve">to both environmental variables, the </w:t>
      </w:r>
      <w:del w:id="577" w:author="Owen Petchey" w:date="2023-07-18T14:11:00Z">
        <w:r w:rsidR="004A0D33" w:rsidRPr="00EB11FD" w:rsidDel="008F084F">
          <w:rPr>
            <w:rFonts w:cs="Times New Roman"/>
            <w:szCs w:val="24"/>
          </w:rPr>
          <w:delText xml:space="preserve">largest </w:delText>
        </w:r>
        <w:r w:rsidR="00AF2026" w:rsidRPr="00EB11FD" w:rsidDel="008F084F">
          <w:rPr>
            <w:rFonts w:cs="Times New Roman"/>
            <w:szCs w:val="24"/>
          </w:rPr>
          <w:delText>diversity</w:delText>
        </w:r>
        <w:r w:rsidR="004A0D33" w:rsidRPr="00EB11FD" w:rsidDel="008F084F">
          <w:rPr>
            <w:rFonts w:cs="Times New Roman"/>
            <w:szCs w:val="24"/>
          </w:rPr>
          <w:delText xml:space="preserve"> of response is possible</w:delText>
        </w:r>
      </w:del>
      <w:ins w:id="578" w:author="Owen Petchey" w:date="2023-07-18T14:11:00Z">
        <w:r w:rsidR="008F084F">
          <w:rPr>
            <w:rFonts w:cs="Times New Roman"/>
            <w:szCs w:val="24"/>
          </w:rPr>
          <w:t>fluctuations lie on the left of some response curves (surfaces) and on the right of others</w:t>
        </w:r>
      </w:ins>
      <w:r w:rsidR="003C6D08">
        <w:rPr>
          <w:rFonts w:cs="Times New Roman"/>
          <w:szCs w:val="24"/>
        </w:rPr>
        <w:t xml:space="preserve"> (Fig. 11i)</w:t>
      </w:r>
      <w:r w:rsidR="004A0D33" w:rsidRPr="00EB11FD">
        <w:rPr>
          <w:rFonts w:cs="Times New Roman"/>
          <w:szCs w:val="24"/>
        </w:rPr>
        <w:t xml:space="preserve">. </w:t>
      </w:r>
      <w:commentRangeStart w:id="579"/>
      <w:r w:rsidR="004A0D33" w:rsidRPr="00EB11FD">
        <w:rPr>
          <w:rFonts w:cs="Times New Roman"/>
          <w:szCs w:val="24"/>
        </w:rPr>
        <w:t>Indeed, such community</w:t>
      </w:r>
      <w:r w:rsidR="009D6EB9" w:rsidRPr="00EB11FD">
        <w:rPr>
          <w:rFonts w:cs="Times New Roman"/>
          <w:szCs w:val="24"/>
        </w:rPr>
        <w:t xml:space="preserve"> will be composed </w:t>
      </w:r>
      <w:r w:rsidR="00796B33">
        <w:rPr>
          <w:rFonts w:cs="Times New Roman"/>
          <w:szCs w:val="24"/>
        </w:rPr>
        <w:t>of</w:t>
      </w:r>
      <w:r w:rsidR="009D6EB9" w:rsidRPr="00EB11FD">
        <w:rPr>
          <w:rFonts w:cs="Times New Roman"/>
          <w:szCs w:val="24"/>
        </w:rPr>
        <w:t xml:space="preserve"> </w:t>
      </w:r>
      <w:r w:rsidR="00091117" w:rsidRPr="00EB11FD">
        <w:rPr>
          <w:rFonts w:cs="Times New Roman"/>
          <w:szCs w:val="24"/>
        </w:rPr>
        <w:t xml:space="preserve">some </w:t>
      </w:r>
      <w:r w:rsidR="009D6EB9" w:rsidRPr="00EB11FD">
        <w:rPr>
          <w:rFonts w:cs="Times New Roman"/>
          <w:szCs w:val="24"/>
        </w:rPr>
        <w:t xml:space="preserve">species having high optimum </w:t>
      </w:r>
      <w:r w:rsidR="00091117" w:rsidRPr="00EB11FD">
        <w:rPr>
          <w:rFonts w:cs="Times New Roman"/>
          <w:szCs w:val="24"/>
        </w:rPr>
        <w:t xml:space="preserve">values for temperature and salinity, others having low </w:t>
      </w:r>
      <w:r w:rsidR="007E5196" w:rsidRPr="00EB11FD">
        <w:rPr>
          <w:rFonts w:cs="Times New Roman"/>
          <w:szCs w:val="24"/>
        </w:rPr>
        <w:t xml:space="preserve">optimum values for temperature and salinity, others having </w:t>
      </w:r>
      <w:r w:rsidR="006F7B91" w:rsidRPr="00EB11FD">
        <w:rPr>
          <w:rFonts w:cs="Times New Roman"/>
          <w:szCs w:val="24"/>
        </w:rPr>
        <w:t xml:space="preserve">high optimum values for salinity, but low for temperature or vice versa. Hence, </w:t>
      </w:r>
      <w:r w:rsidR="00475DDE" w:rsidRPr="00EB11FD">
        <w:rPr>
          <w:rFonts w:cs="Times New Roman"/>
          <w:szCs w:val="24"/>
        </w:rPr>
        <w:t>only when the environmental drivers fluctuate with intermediate values</w:t>
      </w:r>
      <w:r w:rsidR="00A456FC" w:rsidRPr="00EB11FD">
        <w:rPr>
          <w:rFonts w:cs="Times New Roman"/>
          <w:szCs w:val="24"/>
        </w:rPr>
        <w:t xml:space="preserve">, all the diversity in responses can be captured. </w:t>
      </w:r>
      <w:commentRangeEnd w:id="579"/>
      <w:r w:rsidR="0087229A">
        <w:rPr>
          <w:rStyle w:val="CommentReference"/>
        </w:rPr>
        <w:commentReference w:id="579"/>
      </w:r>
      <w:r w:rsidR="003C6D08">
        <w:rPr>
          <w:rFonts w:cs="Times New Roman"/>
          <w:szCs w:val="24"/>
        </w:rPr>
        <w:t>However, differences in the value of response diversity are expected depending on whether temperature is the main environmental variable influencing species’ growth rate or</w:t>
      </w:r>
      <w:r w:rsidR="00D76694">
        <w:rPr>
          <w:rFonts w:cs="Times New Roman"/>
          <w:szCs w:val="24"/>
        </w:rPr>
        <w:t xml:space="preserve"> whether both environmental variables have the same effect on growth rate.</w:t>
      </w:r>
    </w:p>
    <w:p w14:paraId="66A7C572" w14:textId="6CF04093" w:rsidR="00E74195" w:rsidRPr="00E74195" w:rsidRDefault="00E74195" w:rsidP="00EB11FD">
      <w:pPr>
        <w:spacing w:line="276" w:lineRule="auto"/>
        <w:rPr>
          <w:rFonts w:cs="Times New Roman"/>
        </w:rPr>
      </w:pPr>
    </w:p>
    <w:p w14:paraId="021E9FF6" w14:textId="77777777" w:rsidR="00F60703" w:rsidRDefault="00F60703" w:rsidP="00EB11FD">
      <w:pPr>
        <w:spacing w:line="276" w:lineRule="auto"/>
        <w:rPr>
          <w:rFonts w:cs="Times New Roman"/>
        </w:rPr>
      </w:pPr>
    </w:p>
    <w:p w14:paraId="0362865C" w14:textId="77777777" w:rsidR="00274786" w:rsidRPr="00E56C11" w:rsidRDefault="00BD179C" w:rsidP="00274786">
      <w:pPr>
        <w:keepNext/>
        <w:spacing w:line="276" w:lineRule="auto"/>
        <w:rPr>
          <w:rFonts w:cs="Times New Roman"/>
          <w:szCs w:val="24"/>
        </w:rPr>
      </w:pPr>
      <w:r w:rsidRPr="00E56C11">
        <w:rPr>
          <w:rFonts w:cs="Times New Roman"/>
          <w:noProof/>
          <w:szCs w:val="24"/>
        </w:rPr>
        <w:lastRenderedPageBreak/>
        <w:drawing>
          <wp:inline distT="0" distB="0" distL="0" distR="0" wp14:anchorId="576A5ACD" wp14:editId="7A1FB28A">
            <wp:extent cx="5731510" cy="3820795"/>
            <wp:effectExtent l="0" t="0" r="0" b="1905"/>
            <wp:docPr id="1381970893" name="Picture 19" descr="A collage of graphs and diagr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970893" name="Picture 19" descr="A collage of graphs and diagrams&#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3820795"/>
                    </a:xfrm>
                    <a:prstGeom prst="rect">
                      <a:avLst/>
                    </a:prstGeom>
                  </pic:spPr>
                </pic:pic>
              </a:graphicData>
            </a:graphic>
          </wp:inline>
        </w:drawing>
      </w:r>
    </w:p>
    <w:p w14:paraId="3AF43A10" w14:textId="4AEF877E" w:rsidR="00F60703" w:rsidRPr="00E56C11" w:rsidRDefault="00274786" w:rsidP="00274786">
      <w:pPr>
        <w:pStyle w:val="Caption"/>
        <w:rPr>
          <w:rFonts w:cs="Times New Roman"/>
          <w:color w:val="auto"/>
          <w:sz w:val="20"/>
          <w:szCs w:val="20"/>
        </w:rPr>
      </w:pPr>
      <w:r w:rsidRPr="00E56C11">
        <w:rPr>
          <w:rFonts w:cs="Times New Roman"/>
          <w:color w:val="auto"/>
          <w:sz w:val="20"/>
          <w:szCs w:val="20"/>
        </w:rPr>
        <w:t xml:space="preserve">Figure </w:t>
      </w:r>
      <w:r w:rsidRPr="00E56C11">
        <w:rPr>
          <w:rFonts w:cs="Times New Roman"/>
          <w:color w:val="auto"/>
          <w:sz w:val="20"/>
          <w:szCs w:val="20"/>
        </w:rPr>
        <w:fldChar w:fldCharType="begin"/>
      </w:r>
      <w:r w:rsidRPr="00E56C11">
        <w:rPr>
          <w:rFonts w:cs="Times New Roman"/>
          <w:color w:val="auto"/>
          <w:sz w:val="20"/>
          <w:szCs w:val="20"/>
        </w:rPr>
        <w:instrText xml:space="preserve"> SEQ Figure \* ARABIC </w:instrText>
      </w:r>
      <w:r w:rsidRPr="00E56C11">
        <w:rPr>
          <w:rFonts w:cs="Times New Roman"/>
          <w:color w:val="auto"/>
          <w:sz w:val="20"/>
          <w:szCs w:val="20"/>
        </w:rPr>
        <w:fldChar w:fldCharType="separate"/>
      </w:r>
      <w:r w:rsidR="00C95510">
        <w:rPr>
          <w:rFonts w:cs="Times New Roman"/>
          <w:noProof/>
          <w:color w:val="auto"/>
          <w:sz w:val="20"/>
          <w:szCs w:val="20"/>
        </w:rPr>
        <w:t>11</w:t>
      </w:r>
      <w:r w:rsidRPr="00E56C11">
        <w:rPr>
          <w:rFonts w:cs="Times New Roman"/>
          <w:color w:val="auto"/>
          <w:sz w:val="20"/>
          <w:szCs w:val="20"/>
        </w:rPr>
        <w:fldChar w:fldCharType="end"/>
      </w:r>
      <w:r w:rsidRPr="00E56C11">
        <w:rPr>
          <w:rFonts w:cs="Times New Roman"/>
          <w:color w:val="auto"/>
          <w:sz w:val="20"/>
          <w:szCs w:val="20"/>
        </w:rPr>
        <w:t xml:space="preserve">. Variation in the mean value of the environment and its </w:t>
      </w:r>
      <w:r w:rsidR="00623432" w:rsidRPr="00E56C11">
        <w:rPr>
          <w:rFonts w:cs="Times New Roman"/>
          <w:color w:val="auto"/>
          <w:sz w:val="20"/>
          <w:szCs w:val="20"/>
        </w:rPr>
        <w:t>relationship</w:t>
      </w:r>
      <w:r w:rsidRPr="00E56C11">
        <w:rPr>
          <w:rFonts w:cs="Times New Roman"/>
          <w:color w:val="auto"/>
          <w:sz w:val="20"/>
          <w:szCs w:val="20"/>
        </w:rPr>
        <w:t xml:space="preserve"> with diversity of species' </w:t>
      </w:r>
      <w:r w:rsidR="00C76AA9" w:rsidRPr="00E56C11">
        <w:rPr>
          <w:rFonts w:cs="Times New Roman"/>
          <w:color w:val="auto"/>
          <w:sz w:val="20"/>
          <w:szCs w:val="20"/>
        </w:rPr>
        <w:t>optimum</w:t>
      </w:r>
      <w:r w:rsidRPr="00E56C11">
        <w:rPr>
          <w:rFonts w:cs="Times New Roman"/>
          <w:color w:val="auto"/>
          <w:sz w:val="20"/>
          <w:szCs w:val="20"/>
        </w:rPr>
        <w:t xml:space="preserve"> positions. (a-b) Temperature and salinity fluctuate with low mean values. (c-d) Temperature and salinity fluctuate with intermediate mean values. (e-f) Temperature and salinity fluctuate with high mean values. (g-</w:t>
      </w:r>
      <w:r w:rsidR="00623432" w:rsidRPr="00E56C11">
        <w:rPr>
          <w:rFonts w:cs="Times New Roman"/>
          <w:color w:val="auto"/>
          <w:sz w:val="20"/>
          <w:szCs w:val="20"/>
        </w:rPr>
        <w:t xml:space="preserve">i) </w:t>
      </w:r>
      <w:r w:rsidR="00C76AA9" w:rsidRPr="00E56C11">
        <w:rPr>
          <w:rFonts w:cs="Times New Roman"/>
          <w:color w:val="auto"/>
          <w:sz w:val="20"/>
          <w:szCs w:val="20"/>
        </w:rPr>
        <w:t xml:space="preserve">Increasing </w:t>
      </w:r>
      <w:r w:rsidR="006934D9" w:rsidRPr="00E56C11">
        <w:rPr>
          <w:rFonts w:cs="Times New Roman"/>
          <w:color w:val="auto"/>
          <w:sz w:val="20"/>
          <w:szCs w:val="20"/>
        </w:rPr>
        <w:t>diversity</w:t>
      </w:r>
      <w:r w:rsidR="00C76AA9" w:rsidRPr="00E56C11">
        <w:rPr>
          <w:rFonts w:cs="Times New Roman"/>
          <w:color w:val="auto"/>
          <w:sz w:val="20"/>
          <w:szCs w:val="20"/>
        </w:rPr>
        <w:t xml:space="preserve"> in species’ optimum positions</w:t>
      </w:r>
      <w:r w:rsidR="006934D9" w:rsidRPr="00E56C11">
        <w:rPr>
          <w:rFonts w:cs="Times New Roman"/>
          <w:color w:val="auto"/>
          <w:sz w:val="20"/>
          <w:szCs w:val="20"/>
        </w:rPr>
        <w:t xml:space="preserve">. Shaded areas in different colours show </w:t>
      </w:r>
      <w:r w:rsidR="00807F2E" w:rsidRPr="00E56C11">
        <w:rPr>
          <w:rFonts w:cs="Times New Roman"/>
          <w:color w:val="auto"/>
          <w:sz w:val="20"/>
          <w:szCs w:val="20"/>
        </w:rPr>
        <w:t>the interval</w:t>
      </w:r>
      <w:r w:rsidR="00E56C11" w:rsidRPr="00E56C11">
        <w:rPr>
          <w:rFonts w:cs="Times New Roman"/>
          <w:color w:val="auto"/>
          <w:sz w:val="20"/>
          <w:szCs w:val="20"/>
        </w:rPr>
        <w:t xml:space="preserve">s in which temperature is fluctuating depending on it mean value scenarios. </w:t>
      </w:r>
    </w:p>
    <w:p w14:paraId="3B9FDB97" w14:textId="64659284" w:rsidR="002071E9" w:rsidRDefault="00ED272E" w:rsidP="00EB11FD">
      <w:pPr>
        <w:spacing w:line="276" w:lineRule="auto"/>
        <w:rPr>
          <w:rFonts w:cs="Times New Roman"/>
        </w:rPr>
      </w:pPr>
      <w:r>
        <w:rPr>
          <w:rFonts w:cs="Times New Roman"/>
        </w:rPr>
        <w:t xml:space="preserve">We simulated </w:t>
      </w:r>
      <w:r w:rsidR="00631FD8">
        <w:rPr>
          <w:rFonts w:cs="Times New Roman"/>
        </w:rPr>
        <w:t xml:space="preserve">all the scenarios and combinations described above for </w:t>
      </w:r>
      <w:r w:rsidR="00336163">
        <w:rPr>
          <w:rFonts w:cs="Times New Roman"/>
        </w:rPr>
        <w:t>additive and interactive environmental effects on species’ responses. However, no qualitative difference was found. We thus report only the results obtained using the additive effect.</w:t>
      </w:r>
    </w:p>
    <w:p w14:paraId="580740FE" w14:textId="33F17A06" w:rsidR="00A061BA" w:rsidRPr="00A061BA" w:rsidRDefault="00481BBB" w:rsidP="00A061BA">
      <w:pPr>
        <w:pStyle w:val="Heading2"/>
      </w:pPr>
      <w:commentRangeStart w:id="580"/>
      <w:r>
        <w:t>Effects</w:t>
      </w:r>
      <w:commentRangeEnd w:id="580"/>
      <w:r w:rsidR="00C57077">
        <w:rPr>
          <w:rStyle w:val="CommentReference"/>
          <w:rFonts w:ascii="Times New Roman" w:eastAsiaTheme="minorHAnsi" w:hAnsi="Times New Roman" w:cstheme="minorBidi"/>
          <w:color w:val="auto"/>
        </w:rPr>
        <w:commentReference w:id="580"/>
      </w:r>
      <w:r>
        <w:t xml:space="preserve"> of v</w:t>
      </w:r>
      <w:r w:rsidRPr="00EB11FD">
        <w:t>ariation in species' responses to the environment</w:t>
      </w:r>
      <w:r>
        <w:t xml:space="preserve"> on absolute response diversity</w:t>
      </w:r>
    </w:p>
    <w:p w14:paraId="7590AB6E" w14:textId="54A80F2F" w:rsidR="00481BBB" w:rsidRDefault="007D3A59" w:rsidP="006F7915">
      <w:pPr>
        <w:spacing w:line="276" w:lineRule="auto"/>
        <w:rPr>
          <w:rFonts w:cs="Times New Roman"/>
          <w:szCs w:val="24"/>
        </w:rPr>
      </w:pPr>
      <w:commentRangeStart w:id="581"/>
      <w:r>
        <w:rPr>
          <w:rFonts w:cs="Times New Roman"/>
          <w:szCs w:val="24"/>
        </w:rPr>
        <w:t>The</w:t>
      </w:r>
      <w:commentRangeEnd w:id="581"/>
      <w:r w:rsidR="00391464">
        <w:rPr>
          <w:rStyle w:val="CommentReference"/>
        </w:rPr>
        <w:commentReference w:id="581"/>
      </w:r>
      <w:r>
        <w:rPr>
          <w:rFonts w:cs="Times New Roman"/>
          <w:szCs w:val="24"/>
        </w:rPr>
        <w:t xml:space="preserve"> diversity in species</w:t>
      </w:r>
      <w:r w:rsidR="00500BB6">
        <w:rPr>
          <w:rFonts w:cs="Times New Roman"/>
          <w:szCs w:val="24"/>
        </w:rPr>
        <w:t>’</w:t>
      </w:r>
      <w:r>
        <w:rPr>
          <w:rFonts w:cs="Times New Roman"/>
          <w:szCs w:val="24"/>
        </w:rPr>
        <w:t xml:space="preserve"> response</w:t>
      </w:r>
      <w:r w:rsidR="006F7915">
        <w:rPr>
          <w:rFonts w:cs="Times New Roman"/>
          <w:szCs w:val="24"/>
        </w:rPr>
        <w:t>s</w:t>
      </w:r>
      <w:r>
        <w:rPr>
          <w:rFonts w:cs="Times New Roman"/>
          <w:szCs w:val="24"/>
        </w:rPr>
        <w:t xml:space="preserve"> to the environmental variables</w:t>
      </w:r>
      <w:ins w:id="582" w:author="Owen Petchey" w:date="2023-07-18T14:14:00Z">
        <w:r w:rsidR="00391464">
          <w:rPr>
            <w:rFonts w:cs="Times New Roman"/>
            <w:szCs w:val="24"/>
          </w:rPr>
          <w:t xml:space="preserve"> (Factor I)</w:t>
        </w:r>
      </w:ins>
      <w:r>
        <w:rPr>
          <w:rFonts w:cs="Times New Roman"/>
          <w:szCs w:val="24"/>
        </w:rPr>
        <w:t xml:space="preserve">, </w:t>
      </w:r>
      <w:r w:rsidR="00E36BDA">
        <w:rPr>
          <w:rFonts w:cs="Times New Roman"/>
          <w:szCs w:val="24"/>
        </w:rPr>
        <w:t xml:space="preserve">created introducing variation in </w:t>
      </w:r>
      <w:r w:rsidR="00484E59">
        <w:rPr>
          <w:rFonts w:cs="Times New Roman"/>
          <w:szCs w:val="24"/>
        </w:rPr>
        <w:t>species’</w:t>
      </w:r>
      <w:r w:rsidR="005A6C00">
        <w:rPr>
          <w:rFonts w:cs="Times New Roman"/>
          <w:szCs w:val="24"/>
        </w:rPr>
        <w:t xml:space="preserve"> </w:t>
      </w:r>
      <w:r w:rsidR="00BF0054">
        <w:rPr>
          <w:rFonts w:cs="Times New Roman"/>
          <w:szCs w:val="24"/>
        </w:rPr>
        <w:t xml:space="preserve">optimum </w:t>
      </w:r>
      <w:r w:rsidR="00E36BDA">
        <w:rPr>
          <w:rFonts w:cs="Times New Roman"/>
          <w:szCs w:val="24"/>
        </w:rPr>
        <w:t>position</w:t>
      </w:r>
      <w:r w:rsidR="00BF0054">
        <w:rPr>
          <w:rFonts w:cs="Times New Roman"/>
          <w:szCs w:val="24"/>
        </w:rPr>
        <w:t>s</w:t>
      </w:r>
      <w:r w:rsidR="00E36BDA">
        <w:rPr>
          <w:rFonts w:cs="Times New Roman"/>
          <w:szCs w:val="24"/>
        </w:rPr>
        <w:t xml:space="preserve"> </w:t>
      </w:r>
      <w:r w:rsidR="00BF0054">
        <w:rPr>
          <w:rFonts w:cs="Times New Roman"/>
          <w:szCs w:val="24"/>
        </w:rPr>
        <w:t>for</w:t>
      </w:r>
      <w:r w:rsidR="00B8406E">
        <w:rPr>
          <w:rFonts w:cs="Times New Roman"/>
          <w:szCs w:val="24"/>
        </w:rPr>
        <w:t xml:space="preserve"> one, or both variables </w:t>
      </w:r>
      <w:r w:rsidR="006F7915">
        <w:rPr>
          <w:rFonts w:cs="Times New Roman"/>
          <w:szCs w:val="24"/>
        </w:rPr>
        <w:t xml:space="preserve">was found to be </w:t>
      </w:r>
      <w:r w:rsidR="005E7C97">
        <w:rPr>
          <w:rFonts w:cs="Times New Roman"/>
          <w:szCs w:val="24"/>
        </w:rPr>
        <w:t>a m</w:t>
      </w:r>
      <w:r w:rsidR="00FB71A1">
        <w:rPr>
          <w:rFonts w:cs="Times New Roman"/>
          <w:szCs w:val="24"/>
        </w:rPr>
        <w:t>ajor driver of</w:t>
      </w:r>
      <w:r w:rsidR="00991CC9">
        <w:rPr>
          <w:rFonts w:cs="Times New Roman"/>
          <w:szCs w:val="24"/>
        </w:rPr>
        <w:t xml:space="preserve"> absolute</w:t>
      </w:r>
      <w:r w:rsidR="00FB71A1">
        <w:rPr>
          <w:rFonts w:cs="Times New Roman"/>
          <w:szCs w:val="24"/>
        </w:rPr>
        <w:t xml:space="preserve"> response diversity</w:t>
      </w:r>
      <w:r w:rsidR="003C2EB6">
        <w:rPr>
          <w:rFonts w:cs="Times New Roman"/>
          <w:szCs w:val="24"/>
        </w:rPr>
        <w:t xml:space="preserve"> </w:t>
      </w:r>
      <w:r w:rsidR="00646722">
        <w:rPr>
          <w:rFonts w:cs="Times New Roman"/>
          <w:szCs w:val="24"/>
        </w:rPr>
        <w:t xml:space="preserve">(Fig. </w:t>
      </w:r>
      <w:r w:rsidR="003C2EB6">
        <w:rPr>
          <w:rFonts w:cs="Times New Roman"/>
          <w:szCs w:val="24"/>
        </w:rPr>
        <w:t>12</w:t>
      </w:r>
      <w:r w:rsidR="00646722">
        <w:rPr>
          <w:rFonts w:cs="Times New Roman"/>
          <w:szCs w:val="24"/>
        </w:rPr>
        <w:t>)</w:t>
      </w:r>
      <w:r w:rsidR="00435369">
        <w:rPr>
          <w:rFonts w:cs="Times New Roman"/>
          <w:szCs w:val="24"/>
        </w:rPr>
        <w:t>.</w:t>
      </w:r>
      <w:r w:rsidR="00481BBB" w:rsidRPr="00481BBB">
        <w:rPr>
          <w:rFonts w:cs="Times New Roman"/>
          <w:szCs w:val="24"/>
        </w:rPr>
        <w:t xml:space="preserve"> </w:t>
      </w:r>
      <w:r w:rsidR="009D1B0C">
        <w:rPr>
          <w:rFonts w:cs="Times New Roman"/>
          <w:szCs w:val="24"/>
        </w:rPr>
        <w:t xml:space="preserve">However, the </w:t>
      </w:r>
      <w:del w:id="583" w:author="Owen Petchey" w:date="2023-07-18T14:15:00Z">
        <w:r w:rsidR="00556142" w:rsidDel="00180AF3">
          <w:rPr>
            <w:rFonts w:cs="Times New Roman"/>
            <w:szCs w:val="24"/>
          </w:rPr>
          <w:delText xml:space="preserve">overall </w:delText>
        </w:r>
      </w:del>
      <w:r w:rsidR="00500BB6">
        <w:rPr>
          <w:rFonts w:cs="Times New Roman"/>
          <w:szCs w:val="24"/>
        </w:rPr>
        <w:t>effect of the diversity in species’ responses to temperature and salinity</w:t>
      </w:r>
      <w:r w:rsidR="008F22C5">
        <w:rPr>
          <w:rFonts w:cs="Times New Roman"/>
          <w:szCs w:val="24"/>
        </w:rPr>
        <w:t xml:space="preserve"> strongly depended on whether temperature was the strongest environmental driver, or whether </w:t>
      </w:r>
      <w:r w:rsidR="007E3DE6">
        <w:rPr>
          <w:rFonts w:cs="Times New Roman"/>
          <w:szCs w:val="24"/>
        </w:rPr>
        <w:t>temperature and salinity equally affected species growth rate</w:t>
      </w:r>
      <w:ins w:id="584" w:author="Owen Petchey" w:date="2023-07-18T14:15:00Z">
        <w:r w:rsidR="00180AF3">
          <w:rPr>
            <w:rFonts w:cs="Times New Roman"/>
            <w:szCs w:val="24"/>
          </w:rPr>
          <w:t xml:space="preserve"> (Factor II)</w:t>
        </w:r>
      </w:ins>
      <w:r w:rsidR="007E3DE6">
        <w:rPr>
          <w:rFonts w:cs="Times New Roman"/>
          <w:szCs w:val="24"/>
        </w:rPr>
        <w:t>.</w:t>
      </w:r>
    </w:p>
    <w:p w14:paraId="47C1DD25" w14:textId="7064FD79" w:rsidR="009F242D" w:rsidRDefault="00126BAA">
      <w:pPr>
        <w:spacing w:line="276" w:lineRule="auto"/>
        <w:ind w:firstLine="708"/>
        <w:rPr>
          <w:rFonts w:cs="Times New Roman"/>
          <w:szCs w:val="24"/>
        </w:rPr>
        <w:pPrChange w:id="585" w:author="Owen Petchey" w:date="2023-07-18T14:15:00Z">
          <w:pPr>
            <w:spacing w:line="276" w:lineRule="auto"/>
          </w:pPr>
        </w:pPrChange>
      </w:pPr>
      <w:r>
        <w:rPr>
          <w:rFonts w:cs="Times New Roman"/>
          <w:szCs w:val="24"/>
        </w:rPr>
        <w:t>When temperature was the dominant driver of species’ growth rate</w:t>
      </w:r>
      <w:r w:rsidR="001F66E0">
        <w:rPr>
          <w:rFonts w:cs="Times New Roman"/>
          <w:szCs w:val="24"/>
        </w:rPr>
        <w:t>, dissimilarity was always higher in communities having high diversity in species’ responses</w:t>
      </w:r>
      <w:r w:rsidR="00C2648B">
        <w:rPr>
          <w:rFonts w:cs="Times New Roman"/>
          <w:szCs w:val="24"/>
        </w:rPr>
        <w:t xml:space="preserve"> </w:t>
      </w:r>
      <w:r w:rsidR="001F66E0">
        <w:rPr>
          <w:rFonts w:cs="Times New Roman"/>
          <w:szCs w:val="24"/>
        </w:rPr>
        <w:t xml:space="preserve">to temperature, </w:t>
      </w:r>
      <w:del w:id="586" w:author="Owen Petchey" w:date="2023-07-18T14:15:00Z">
        <w:r w:rsidR="001F66E0" w:rsidDel="00483E26">
          <w:rPr>
            <w:rFonts w:cs="Times New Roman"/>
            <w:szCs w:val="24"/>
          </w:rPr>
          <w:delText xml:space="preserve">independently </w:delText>
        </w:r>
      </w:del>
      <w:ins w:id="587" w:author="Owen Petchey" w:date="2023-07-18T14:15:00Z">
        <w:r w:rsidR="00483E26">
          <w:rPr>
            <w:rFonts w:cs="Times New Roman"/>
            <w:szCs w:val="24"/>
          </w:rPr>
          <w:t xml:space="preserve">irrespective </w:t>
        </w:r>
      </w:ins>
      <w:r w:rsidR="001F66E0">
        <w:rPr>
          <w:rFonts w:cs="Times New Roman"/>
          <w:szCs w:val="24"/>
        </w:rPr>
        <w:t>o</w:t>
      </w:r>
      <w:ins w:id="588" w:author="Owen Petchey" w:date="2023-07-18T14:15:00Z">
        <w:r w:rsidR="00180AF3">
          <w:rPr>
            <w:rFonts w:cs="Times New Roman"/>
            <w:szCs w:val="24"/>
          </w:rPr>
          <w:t>f</w:t>
        </w:r>
      </w:ins>
      <w:del w:id="589" w:author="Owen Petchey" w:date="2023-07-18T14:15:00Z">
        <w:r w:rsidR="001F66E0" w:rsidDel="00180AF3">
          <w:rPr>
            <w:rFonts w:cs="Times New Roman"/>
            <w:szCs w:val="24"/>
          </w:rPr>
          <w:delText>n</w:delText>
        </w:r>
      </w:del>
      <w:r w:rsidR="001F66E0">
        <w:rPr>
          <w:rFonts w:cs="Times New Roman"/>
          <w:szCs w:val="24"/>
        </w:rPr>
        <w:t xml:space="preserve"> whether diversity in species’ responses to salinity was high, intermediate, or low.</w:t>
      </w:r>
      <w:r w:rsidR="00DB4F36">
        <w:rPr>
          <w:rFonts w:cs="Times New Roman"/>
          <w:szCs w:val="24"/>
        </w:rPr>
        <w:t xml:space="preserve"> </w:t>
      </w:r>
      <w:r w:rsidR="00571CE3">
        <w:rPr>
          <w:rFonts w:cs="Times New Roman"/>
          <w:szCs w:val="24"/>
        </w:rPr>
        <w:t>Conversely</w:t>
      </w:r>
      <w:r w:rsidR="00DB4F36">
        <w:rPr>
          <w:rFonts w:cs="Times New Roman"/>
          <w:szCs w:val="24"/>
        </w:rPr>
        <w:t xml:space="preserve">, when temperature and salinity equally influenced species’ </w:t>
      </w:r>
      <w:r w:rsidR="00D46401">
        <w:rPr>
          <w:rFonts w:cs="Times New Roman"/>
          <w:szCs w:val="24"/>
        </w:rPr>
        <w:t xml:space="preserve">growth rate, </w:t>
      </w:r>
      <w:ins w:id="590" w:author="Owen Petchey" w:date="2023-07-18T14:15:00Z">
        <w:r w:rsidR="00483E26">
          <w:rPr>
            <w:rFonts w:cs="Times New Roman"/>
            <w:szCs w:val="24"/>
          </w:rPr>
          <w:t xml:space="preserve">functional </w:t>
        </w:r>
      </w:ins>
      <w:r w:rsidR="00D46401">
        <w:rPr>
          <w:rFonts w:cs="Times New Roman"/>
          <w:szCs w:val="24"/>
        </w:rPr>
        <w:t xml:space="preserve">dissimilarity </w:t>
      </w:r>
      <w:r w:rsidR="00571CE3">
        <w:rPr>
          <w:rFonts w:cs="Times New Roman"/>
          <w:szCs w:val="24"/>
        </w:rPr>
        <w:t>was high only when responses to both temperature and salinity w</w:t>
      </w:r>
      <w:ins w:id="591" w:author="Owen Petchey" w:date="2023-07-18T14:15:00Z">
        <w:r w:rsidR="00483E26">
          <w:rPr>
            <w:rFonts w:cs="Times New Roman"/>
            <w:szCs w:val="24"/>
          </w:rPr>
          <w:t>ere</w:t>
        </w:r>
      </w:ins>
      <w:del w:id="592" w:author="Owen Petchey" w:date="2023-07-18T14:15:00Z">
        <w:r w:rsidR="00571CE3" w:rsidDel="00483E26">
          <w:rPr>
            <w:rFonts w:cs="Times New Roman"/>
            <w:szCs w:val="24"/>
          </w:rPr>
          <w:delText>as</w:delText>
        </w:r>
      </w:del>
      <w:r w:rsidR="00571CE3">
        <w:rPr>
          <w:rFonts w:cs="Times New Roman"/>
          <w:szCs w:val="24"/>
        </w:rPr>
        <w:t xml:space="preserve"> high. When only either diversity to salinity or to temperature was high, </w:t>
      </w:r>
      <w:ins w:id="593" w:author="Owen Petchey" w:date="2023-07-18T14:16:00Z">
        <w:r w:rsidR="00FB18C6">
          <w:rPr>
            <w:rFonts w:cs="Times New Roman"/>
            <w:szCs w:val="24"/>
          </w:rPr>
          <w:t xml:space="preserve">functional </w:t>
        </w:r>
      </w:ins>
      <w:r w:rsidR="00571CE3">
        <w:rPr>
          <w:rFonts w:cs="Times New Roman"/>
          <w:szCs w:val="24"/>
        </w:rPr>
        <w:t xml:space="preserve">dissimilarity </w:t>
      </w:r>
      <w:del w:id="594" w:author="Owen Petchey" w:date="2023-07-18T14:16:00Z">
        <w:r w:rsidR="00571CE3" w:rsidDel="00FB18C6">
          <w:rPr>
            <w:rFonts w:cs="Times New Roman"/>
            <w:szCs w:val="24"/>
          </w:rPr>
          <w:delText xml:space="preserve">showed </w:delText>
        </w:r>
      </w:del>
      <w:ins w:id="595" w:author="Owen Petchey" w:date="2023-07-18T14:16:00Z">
        <w:r w:rsidR="00FB18C6">
          <w:rPr>
            <w:rFonts w:cs="Times New Roman"/>
            <w:szCs w:val="24"/>
          </w:rPr>
          <w:t xml:space="preserve">had </w:t>
        </w:r>
      </w:ins>
      <w:r w:rsidR="00571CE3">
        <w:rPr>
          <w:rFonts w:cs="Times New Roman"/>
          <w:szCs w:val="24"/>
        </w:rPr>
        <w:t>intermedi</w:t>
      </w:r>
      <w:r w:rsidR="00087854">
        <w:rPr>
          <w:rFonts w:cs="Times New Roman"/>
          <w:szCs w:val="24"/>
        </w:rPr>
        <w:t>ate values, where it was lowest when diversity in species’ responses to temperature and salini</w:t>
      </w:r>
      <w:r w:rsidR="009F242D">
        <w:rPr>
          <w:rFonts w:cs="Times New Roman"/>
          <w:szCs w:val="24"/>
        </w:rPr>
        <w:t>ty was low.</w:t>
      </w:r>
    </w:p>
    <w:p w14:paraId="7AB10B9E" w14:textId="57C55104" w:rsidR="00481BBB" w:rsidRDefault="00FD7D6F">
      <w:pPr>
        <w:spacing w:line="276" w:lineRule="auto"/>
        <w:ind w:firstLine="708"/>
        <w:rPr>
          <w:rFonts w:cs="Times New Roman"/>
          <w:szCs w:val="24"/>
        </w:rPr>
        <w:pPrChange w:id="596" w:author="Owen Petchey" w:date="2023-07-18T14:16:00Z">
          <w:pPr>
            <w:spacing w:line="276" w:lineRule="auto"/>
          </w:pPr>
        </w:pPrChange>
      </w:pPr>
      <w:r>
        <w:rPr>
          <w:rFonts w:cs="Times New Roman"/>
          <w:szCs w:val="24"/>
        </w:rPr>
        <w:lastRenderedPageBreak/>
        <w:t>Similarly</w:t>
      </w:r>
      <w:r w:rsidR="004757BD">
        <w:rPr>
          <w:rFonts w:cs="Times New Roman"/>
          <w:szCs w:val="24"/>
        </w:rPr>
        <w:t>, d</w:t>
      </w:r>
      <w:r w:rsidR="00481BBB">
        <w:rPr>
          <w:rFonts w:cs="Times New Roman"/>
          <w:szCs w:val="24"/>
        </w:rPr>
        <w:t>ivergence</w:t>
      </w:r>
      <w:r w:rsidR="004757BD">
        <w:rPr>
          <w:rFonts w:cs="Times New Roman"/>
          <w:szCs w:val="24"/>
        </w:rPr>
        <w:t xml:space="preserve"> </w:t>
      </w:r>
      <w:r w:rsidR="00481BBB">
        <w:rPr>
          <w:rFonts w:cs="Times New Roman"/>
          <w:szCs w:val="24"/>
        </w:rPr>
        <w:t xml:space="preserve">was consistently higher in communities characterised by high diversity in the position of the optimum for </w:t>
      </w:r>
      <w:r w:rsidR="004757BD">
        <w:rPr>
          <w:rFonts w:cs="Times New Roman"/>
          <w:szCs w:val="24"/>
        </w:rPr>
        <w:t>temperature, when temperature was the dominant environmental driver</w:t>
      </w:r>
      <w:r w:rsidR="00481BBB">
        <w:rPr>
          <w:rFonts w:cs="Times New Roman"/>
          <w:szCs w:val="24"/>
        </w:rPr>
        <w:t>. The highest value of divergence</w:t>
      </w:r>
      <w:r w:rsidR="00E560BA">
        <w:rPr>
          <w:rFonts w:cs="Times New Roman"/>
          <w:szCs w:val="24"/>
        </w:rPr>
        <w:t xml:space="preserve"> in this case</w:t>
      </w:r>
      <w:r w:rsidR="00481BBB">
        <w:rPr>
          <w:rFonts w:cs="Times New Roman"/>
          <w:szCs w:val="24"/>
        </w:rPr>
        <w:t xml:space="preserve"> was found for the community having high diversity in optimum position for both temperature and salinity. The lowest divergence value was found for the community having low diversity in optimum position for temperature and salinity. </w:t>
      </w:r>
      <w:r w:rsidR="00012BB1">
        <w:rPr>
          <w:rFonts w:cs="Times New Roman"/>
          <w:szCs w:val="24"/>
        </w:rPr>
        <w:t xml:space="preserve">In this case, divergence </w:t>
      </w:r>
      <w:r w:rsidR="0093458F">
        <w:rPr>
          <w:rFonts w:cs="Times New Roman"/>
          <w:szCs w:val="24"/>
        </w:rPr>
        <w:t>was</w:t>
      </w:r>
      <w:r w:rsidR="00012BB1">
        <w:rPr>
          <w:rFonts w:cs="Times New Roman"/>
          <w:szCs w:val="24"/>
        </w:rPr>
        <w:t xml:space="preserve"> </w:t>
      </w:r>
      <w:r w:rsidR="0093458F">
        <w:rPr>
          <w:rFonts w:cs="Times New Roman"/>
          <w:szCs w:val="24"/>
        </w:rPr>
        <w:t xml:space="preserve">also </w:t>
      </w:r>
      <w:r w:rsidR="004405C3">
        <w:rPr>
          <w:rFonts w:cs="Times New Roman"/>
          <w:szCs w:val="24"/>
        </w:rPr>
        <w:t xml:space="preserve">high </w:t>
      </w:r>
      <w:r w:rsidR="0093458F">
        <w:rPr>
          <w:rFonts w:cs="Times New Roman"/>
          <w:szCs w:val="24"/>
        </w:rPr>
        <w:t xml:space="preserve">when only diversity in species’ responses to temperature </w:t>
      </w:r>
      <w:r w:rsidR="00FE0AC6">
        <w:rPr>
          <w:rFonts w:cs="Times New Roman"/>
          <w:szCs w:val="24"/>
        </w:rPr>
        <w:t>was</w:t>
      </w:r>
      <w:r w:rsidR="0093458F">
        <w:rPr>
          <w:rFonts w:cs="Times New Roman"/>
          <w:szCs w:val="24"/>
        </w:rPr>
        <w:t xml:space="preserve"> high, but low in response</w:t>
      </w:r>
      <w:r w:rsidR="00FE0AC6">
        <w:rPr>
          <w:rFonts w:cs="Times New Roman"/>
          <w:szCs w:val="24"/>
        </w:rPr>
        <w:t>s</w:t>
      </w:r>
      <w:r w:rsidR="0093458F">
        <w:rPr>
          <w:rFonts w:cs="Times New Roman"/>
          <w:szCs w:val="24"/>
        </w:rPr>
        <w:t xml:space="preserve"> to salinity.</w:t>
      </w:r>
    </w:p>
    <w:p w14:paraId="3DBBBAF9" w14:textId="6D6D4E59" w:rsidR="00E302B1" w:rsidRDefault="00E560BA">
      <w:pPr>
        <w:spacing w:line="276" w:lineRule="auto"/>
        <w:ind w:firstLine="708"/>
        <w:rPr>
          <w:rFonts w:cs="Times New Roman"/>
          <w:szCs w:val="24"/>
        </w:rPr>
        <w:pPrChange w:id="597" w:author="Owen Petchey" w:date="2023-07-18T14:16:00Z">
          <w:pPr>
            <w:spacing w:line="276" w:lineRule="auto"/>
          </w:pPr>
        </w:pPrChange>
      </w:pPr>
      <w:r>
        <w:rPr>
          <w:rFonts w:cs="Times New Roman"/>
          <w:szCs w:val="24"/>
        </w:rPr>
        <w:t xml:space="preserve">When temperature and salinity had the same </w:t>
      </w:r>
      <w:ins w:id="598" w:author="Owen Petchey" w:date="2023-07-18T14:16:00Z">
        <w:r w:rsidR="00FB18C6">
          <w:rPr>
            <w:rFonts w:cs="Times New Roman"/>
            <w:szCs w:val="24"/>
          </w:rPr>
          <w:t xml:space="preserve">strength of </w:t>
        </w:r>
      </w:ins>
      <w:r>
        <w:rPr>
          <w:rFonts w:cs="Times New Roman"/>
          <w:szCs w:val="24"/>
        </w:rPr>
        <w:t xml:space="preserve">effect on </w:t>
      </w:r>
      <w:r w:rsidR="00923896">
        <w:rPr>
          <w:rFonts w:cs="Times New Roman"/>
          <w:szCs w:val="24"/>
        </w:rPr>
        <w:t xml:space="preserve">species’ growth rate, </w:t>
      </w:r>
      <w:r w:rsidR="00CC05A8">
        <w:rPr>
          <w:rFonts w:cs="Times New Roman"/>
          <w:szCs w:val="24"/>
        </w:rPr>
        <w:t xml:space="preserve">divergence was </w:t>
      </w:r>
      <w:r w:rsidR="0093458F">
        <w:rPr>
          <w:rFonts w:cs="Times New Roman"/>
          <w:szCs w:val="24"/>
        </w:rPr>
        <w:t>high</w:t>
      </w:r>
      <w:r w:rsidR="00BC5D8A">
        <w:rPr>
          <w:rFonts w:cs="Times New Roman"/>
          <w:szCs w:val="24"/>
        </w:rPr>
        <w:t>est</w:t>
      </w:r>
      <w:r w:rsidR="00422CED">
        <w:rPr>
          <w:rFonts w:cs="Times New Roman"/>
          <w:szCs w:val="24"/>
        </w:rPr>
        <w:t xml:space="preserve"> when both diversity in species’ response to salinity and temperature were high. The second highest divergence value was found for the community having high diversity in species’ responses to temperature and </w:t>
      </w:r>
      <w:r w:rsidR="002B11A7">
        <w:rPr>
          <w:rFonts w:cs="Times New Roman"/>
          <w:szCs w:val="24"/>
        </w:rPr>
        <w:t xml:space="preserve">intermediate to </w:t>
      </w:r>
      <w:r w:rsidR="00422CED">
        <w:rPr>
          <w:rFonts w:cs="Times New Roman"/>
          <w:szCs w:val="24"/>
        </w:rPr>
        <w:t xml:space="preserve">salinity. </w:t>
      </w:r>
      <w:r w:rsidR="00015104">
        <w:rPr>
          <w:rFonts w:cs="Times New Roman"/>
          <w:szCs w:val="24"/>
        </w:rPr>
        <w:t xml:space="preserve">In contrast </w:t>
      </w:r>
      <w:r w:rsidR="00391180">
        <w:rPr>
          <w:rFonts w:cs="Times New Roman"/>
          <w:szCs w:val="24"/>
        </w:rPr>
        <w:t>to</w:t>
      </w:r>
      <w:r w:rsidR="00015104">
        <w:rPr>
          <w:rFonts w:cs="Times New Roman"/>
          <w:szCs w:val="24"/>
        </w:rPr>
        <w:t xml:space="preserve"> the case where temperature was the dominant environmental driver,</w:t>
      </w:r>
      <w:r w:rsidR="000D1CDA">
        <w:rPr>
          <w:rFonts w:cs="Times New Roman"/>
          <w:szCs w:val="24"/>
        </w:rPr>
        <w:t xml:space="preserve"> </w:t>
      </w:r>
      <w:r w:rsidR="00422CED">
        <w:rPr>
          <w:rFonts w:cs="Times New Roman"/>
          <w:szCs w:val="24"/>
        </w:rPr>
        <w:t xml:space="preserve">communities </w:t>
      </w:r>
      <w:r w:rsidR="000D1CDA">
        <w:rPr>
          <w:rFonts w:cs="Times New Roman"/>
          <w:szCs w:val="24"/>
        </w:rPr>
        <w:t>having</w:t>
      </w:r>
      <w:r w:rsidR="00422CED">
        <w:rPr>
          <w:rFonts w:cs="Times New Roman"/>
          <w:szCs w:val="24"/>
        </w:rPr>
        <w:t xml:space="preserve"> </w:t>
      </w:r>
      <w:r w:rsidR="001F340E">
        <w:rPr>
          <w:rFonts w:cs="Times New Roman"/>
          <w:szCs w:val="24"/>
        </w:rPr>
        <w:t xml:space="preserve">high diversity in species’ responses to only one of the environmental </w:t>
      </w:r>
      <w:r w:rsidR="008245B5">
        <w:rPr>
          <w:rFonts w:cs="Times New Roman"/>
          <w:szCs w:val="24"/>
        </w:rPr>
        <w:t>drivers</w:t>
      </w:r>
      <w:r w:rsidR="00245340">
        <w:rPr>
          <w:rFonts w:cs="Times New Roman"/>
          <w:szCs w:val="24"/>
        </w:rPr>
        <w:t xml:space="preserve"> had</w:t>
      </w:r>
      <w:r w:rsidR="001F340E">
        <w:rPr>
          <w:rFonts w:cs="Times New Roman"/>
          <w:szCs w:val="24"/>
        </w:rPr>
        <w:t xml:space="preserve"> </w:t>
      </w:r>
      <w:r w:rsidR="00245340">
        <w:rPr>
          <w:rFonts w:cs="Times New Roman"/>
          <w:szCs w:val="24"/>
        </w:rPr>
        <w:t xml:space="preserve">intermediate values of </w:t>
      </w:r>
      <w:r w:rsidR="001F340E">
        <w:rPr>
          <w:rFonts w:cs="Times New Roman"/>
          <w:szCs w:val="24"/>
        </w:rPr>
        <w:t>divergence</w:t>
      </w:r>
      <w:r w:rsidR="008245B5">
        <w:rPr>
          <w:rFonts w:cs="Times New Roman"/>
          <w:szCs w:val="24"/>
        </w:rPr>
        <w:t>. Again, the lowest divergence value was found for the community having low diversity in optimum position for temperature and salinity</w:t>
      </w:r>
      <w:r w:rsidR="00D17829">
        <w:rPr>
          <w:rFonts w:cs="Times New Roman"/>
          <w:szCs w:val="24"/>
        </w:rPr>
        <w:t xml:space="preserve"> (Fig 12b)</w:t>
      </w:r>
      <w:r w:rsidR="008245B5">
        <w:rPr>
          <w:rFonts w:cs="Times New Roman"/>
          <w:szCs w:val="24"/>
        </w:rPr>
        <w:t>.</w:t>
      </w:r>
    </w:p>
    <w:p w14:paraId="7BEF260D" w14:textId="23F311D9" w:rsidR="00E56C11" w:rsidRDefault="00543C60" w:rsidP="008245B5">
      <w:pPr>
        <w:keepNext/>
        <w:spacing w:line="276" w:lineRule="auto"/>
        <w:jc w:val="center"/>
      </w:pPr>
      <w:commentRangeStart w:id="599"/>
      <w:commentRangeStart w:id="600"/>
      <w:commentRangeStart w:id="601"/>
      <w:r>
        <w:rPr>
          <w:noProof/>
        </w:rPr>
        <w:drawing>
          <wp:inline distT="0" distB="0" distL="0" distR="0" wp14:anchorId="3F008753" wp14:editId="0D695684">
            <wp:extent cx="3765550" cy="3765550"/>
            <wp:effectExtent l="0" t="0" r="6350" b="6350"/>
            <wp:docPr id="94704659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046593" name="Picture 947046593"/>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765550" cy="3765550"/>
                    </a:xfrm>
                    <a:prstGeom prst="rect">
                      <a:avLst/>
                    </a:prstGeom>
                  </pic:spPr>
                </pic:pic>
              </a:graphicData>
            </a:graphic>
          </wp:inline>
        </w:drawing>
      </w:r>
      <w:commentRangeEnd w:id="599"/>
      <w:r w:rsidR="00E14189">
        <w:rPr>
          <w:rStyle w:val="CommentReference"/>
        </w:rPr>
        <w:commentReference w:id="599"/>
      </w:r>
      <w:commentRangeEnd w:id="600"/>
      <w:r w:rsidR="00C57077">
        <w:rPr>
          <w:rStyle w:val="CommentReference"/>
        </w:rPr>
        <w:commentReference w:id="600"/>
      </w:r>
      <w:commentRangeEnd w:id="601"/>
      <w:r w:rsidR="00302630">
        <w:rPr>
          <w:rStyle w:val="CommentReference"/>
        </w:rPr>
        <w:commentReference w:id="601"/>
      </w:r>
    </w:p>
    <w:p w14:paraId="2093B53D" w14:textId="17AA6B73" w:rsidR="00E56C11" w:rsidRPr="00E56C11" w:rsidRDefault="00E56C11" w:rsidP="00E56C11">
      <w:pPr>
        <w:pStyle w:val="Caption"/>
        <w:rPr>
          <w:rFonts w:cs="Times New Roman"/>
          <w:color w:val="auto"/>
          <w:sz w:val="20"/>
          <w:szCs w:val="20"/>
        </w:rPr>
      </w:pPr>
      <w:r w:rsidRPr="00E56C11">
        <w:rPr>
          <w:rFonts w:cs="Times New Roman"/>
          <w:color w:val="auto"/>
          <w:sz w:val="20"/>
          <w:szCs w:val="20"/>
        </w:rPr>
        <w:t xml:space="preserve">Figure </w:t>
      </w:r>
      <w:r w:rsidRPr="00E56C11">
        <w:rPr>
          <w:rFonts w:cs="Times New Roman"/>
          <w:color w:val="auto"/>
          <w:sz w:val="20"/>
          <w:szCs w:val="20"/>
        </w:rPr>
        <w:fldChar w:fldCharType="begin"/>
      </w:r>
      <w:r w:rsidRPr="00E56C11">
        <w:rPr>
          <w:rFonts w:cs="Times New Roman"/>
          <w:color w:val="auto"/>
          <w:sz w:val="20"/>
          <w:szCs w:val="20"/>
        </w:rPr>
        <w:instrText xml:space="preserve"> SEQ Figure \* ARABIC </w:instrText>
      </w:r>
      <w:r w:rsidRPr="00E56C11">
        <w:rPr>
          <w:rFonts w:cs="Times New Roman"/>
          <w:color w:val="auto"/>
          <w:sz w:val="20"/>
          <w:szCs w:val="20"/>
        </w:rPr>
        <w:fldChar w:fldCharType="separate"/>
      </w:r>
      <w:r w:rsidR="00C95510">
        <w:rPr>
          <w:rFonts w:cs="Times New Roman"/>
          <w:noProof/>
          <w:color w:val="auto"/>
          <w:sz w:val="20"/>
          <w:szCs w:val="20"/>
        </w:rPr>
        <w:t>12</w:t>
      </w:r>
      <w:r w:rsidRPr="00E56C11">
        <w:rPr>
          <w:rFonts w:cs="Times New Roman"/>
          <w:color w:val="auto"/>
          <w:sz w:val="20"/>
          <w:szCs w:val="20"/>
        </w:rPr>
        <w:fldChar w:fldCharType="end"/>
      </w:r>
      <w:r w:rsidRPr="00E56C11">
        <w:rPr>
          <w:rFonts w:cs="Times New Roman"/>
          <w:color w:val="auto"/>
          <w:sz w:val="20"/>
          <w:szCs w:val="20"/>
        </w:rPr>
        <w:t>. Absolute response diversity. Absolute response diversity measured as dissimilarity and divergence colour coded based on the different scenarios of diversity in species' responses. Different shapes indicate different communities within the same diversity scenario.</w:t>
      </w:r>
      <w:r w:rsidR="0092266F">
        <w:rPr>
          <w:rFonts w:cs="Times New Roman"/>
          <w:color w:val="auto"/>
          <w:sz w:val="20"/>
          <w:szCs w:val="20"/>
        </w:rPr>
        <w:t xml:space="preserve"> (a) Shows absolute response diversity </w:t>
      </w:r>
      <w:r w:rsidR="001A01A4">
        <w:rPr>
          <w:rFonts w:cs="Times New Roman"/>
          <w:color w:val="auto"/>
          <w:sz w:val="20"/>
          <w:szCs w:val="20"/>
        </w:rPr>
        <w:t xml:space="preserve">for the case where temperature has a larger effect on species’ growth rate compared to salinity. (b) Shows absolute response diversity </w:t>
      </w:r>
      <w:r w:rsidR="00F4368C">
        <w:rPr>
          <w:rFonts w:cs="Times New Roman"/>
          <w:color w:val="auto"/>
          <w:sz w:val="20"/>
          <w:szCs w:val="20"/>
        </w:rPr>
        <w:t>for the case when temperature and salinity have the same effect on species’ growth rate.</w:t>
      </w:r>
    </w:p>
    <w:p w14:paraId="24C5FA49" w14:textId="77777777" w:rsidR="005F1631" w:rsidRPr="003A3221" w:rsidRDefault="005F1631" w:rsidP="005F1631">
      <w:pPr>
        <w:pStyle w:val="Heading2"/>
        <w:rPr>
          <w:lang w:val="en-US"/>
        </w:rPr>
      </w:pPr>
      <w:commentRangeStart w:id="602"/>
      <w:commentRangeStart w:id="603"/>
      <w:r>
        <w:t>Effects of mean value of environmental variables on response diversity</w:t>
      </w:r>
      <w:commentRangeEnd w:id="602"/>
      <w:r w:rsidR="00AA0F25">
        <w:rPr>
          <w:rStyle w:val="CommentReference"/>
          <w:rFonts w:ascii="Times New Roman" w:eastAsiaTheme="minorHAnsi" w:hAnsi="Times New Roman" w:cstheme="minorBidi"/>
          <w:color w:val="auto"/>
        </w:rPr>
        <w:commentReference w:id="602"/>
      </w:r>
      <w:commentRangeEnd w:id="603"/>
      <w:r w:rsidR="004049E6">
        <w:rPr>
          <w:rStyle w:val="CommentReference"/>
          <w:rFonts w:ascii="Times New Roman" w:eastAsiaTheme="minorHAnsi" w:hAnsi="Times New Roman" w:cstheme="minorBidi"/>
          <w:color w:val="auto"/>
        </w:rPr>
        <w:commentReference w:id="603"/>
      </w:r>
    </w:p>
    <w:p w14:paraId="5A1F8940" w14:textId="77777777" w:rsidR="005F1631" w:rsidRDefault="005F1631" w:rsidP="005F1631"/>
    <w:p w14:paraId="06E14813" w14:textId="095EB4CB" w:rsidR="005F1631" w:rsidRDefault="005F1631" w:rsidP="005F1631">
      <w:pPr>
        <w:rPr>
          <w:rFonts w:cs="Times New Roman"/>
          <w:szCs w:val="24"/>
        </w:rPr>
      </w:pPr>
      <w:r>
        <w:rPr>
          <w:rFonts w:cs="Times New Roman"/>
          <w:szCs w:val="24"/>
        </w:rPr>
        <w:t xml:space="preserve">The mean value around which temperature and salinity fluctuated had a large impact on response diversity, independently of whether it was measured as dissimilarity or divergence. </w:t>
      </w:r>
      <w:commentRangeStart w:id="604"/>
      <w:r>
        <w:rPr>
          <w:rFonts w:cs="Times New Roman"/>
          <w:szCs w:val="24"/>
        </w:rPr>
        <w:lastRenderedPageBreak/>
        <w:t xml:space="preserve">Though, the patterns showed by the two different metrics differed substantially, and, for divergence, it also depended on whether temperature was the dominant environmental </w:t>
      </w:r>
      <w:r w:rsidR="00B61086">
        <w:rPr>
          <w:rFonts w:cs="Times New Roman"/>
          <w:szCs w:val="24"/>
        </w:rPr>
        <w:t>driver</w:t>
      </w:r>
      <w:r>
        <w:rPr>
          <w:rFonts w:cs="Times New Roman"/>
          <w:szCs w:val="24"/>
        </w:rPr>
        <w:t xml:space="preserve">. </w:t>
      </w:r>
      <w:commentRangeEnd w:id="604"/>
      <w:r w:rsidR="003550CB">
        <w:rPr>
          <w:rStyle w:val="CommentReference"/>
        </w:rPr>
        <w:commentReference w:id="604"/>
      </w:r>
    </w:p>
    <w:p w14:paraId="5318D598" w14:textId="5D3098D9" w:rsidR="001A7B27" w:rsidRDefault="005F1631">
      <w:pPr>
        <w:ind w:firstLine="708"/>
        <w:rPr>
          <w:rFonts w:cs="Times New Roman"/>
          <w:szCs w:val="24"/>
        </w:rPr>
        <w:pPrChange w:id="605" w:author="Owen Petchey" w:date="2023-07-18T14:35:00Z">
          <w:pPr/>
        </w:pPrChange>
      </w:pPr>
      <w:r>
        <w:rPr>
          <w:rFonts w:cs="Times New Roman"/>
          <w:szCs w:val="24"/>
        </w:rPr>
        <w:t>Dissimilarity increased gradually with the increase in diversity of temperature optimum, independently on whether temperature was the dominant environmental driver or whether temperature and salinity had an equal effect. The highest value was always found for communities having high diversity in species’ response to temperature and exposed to environmental conditions characterised by high mean value (Fig 13). There was not qualitative difference in dissimilarity trends between the different scenarios of c</w:t>
      </w:r>
      <w:r w:rsidR="00557638">
        <w:rPr>
          <w:rFonts w:cs="Times New Roman"/>
          <w:szCs w:val="24"/>
        </w:rPr>
        <w:t>orrelation between diversity</w:t>
      </w:r>
      <w:r>
        <w:rPr>
          <w:rFonts w:cs="Times New Roman"/>
          <w:szCs w:val="24"/>
        </w:rPr>
        <w:t xml:space="preserve"> in optimum </w:t>
      </w:r>
      <w:r w:rsidR="00C91AF7">
        <w:rPr>
          <w:rFonts w:cs="Times New Roman"/>
          <w:szCs w:val="24"/>
        </w:rPr>
        <w:t xml:space="preserve">position </w:t>
      </w:r>
      <w:r w:rsidR="002C421C">
        <w:rPr>
          <w:rFonts w:cs="Times New Roman"/>
          <w:szCs w:val="24"/>
        </w:rPr>
        <w:t>to the environmental drivers</w:t>
      </w:r>
      <w:r w:rsidR="006F78D0">
        <w:rPr>
          <w:rFonts w:cs="Times New Roman"/>
          <w:szCs w:val="24"/>
        </w:rPr>
        <w:t xml:space="preserve"> when temperature was the dominant environmental driver</w:t>
      </w:r>
      <w:r>
        <w:rPr>
          <w:rFonts w:cs="Times New Roman"/>
          <w:szCs w:val="24"/>
        </w:rPr>
        <w:t xml:space="preserve">. </w:t>
      </w:r>
    </w:p>
    <w:p w14:paraId="2F3DB964" w14:textId="7AA32BE0" w:rsidR="006F78D0" w:rsidRPr="00E35AC6" w:rsidRDefault="006F78D0">
      <w:pPr>
        <w:ind w:firstLine="708"/>
        <w:rPr>
          <w:rFonts w:cs="Times New Roman"/>
          <w:szCs w:val="24"/>
          <w:lang w:val="en-CH"/>
        </w:rPr>
        <w:pPrChange w:id="606" w:author="Owen Petchey" w:date="2023-07-18T14:35:00Z">
          <w:pPr/>
        </w:pPrChange>
      </w:pPr>
      <w:r>
        <w:rPr>
          <w:rFonts w:cs="Times New Roman"/>
          <w:szCs w:val="24"/>
        </w:rPr>
        <w:t xml:space="preserve">When temperature and salinity had the same effect on species’ growth rate, </w:t>
      </w:r>
      <w:r w:rsidR="00B17888">
        <w:rPr>
          <w:rFonts w:cs="Times New Roman"/>
          <w:szCs w:val="24"/>
        </w:rPr>
        <w:t xml:space="preserve">dissimilarity showed the same trends. The only exception was </w:t>
      </w:r>
      <w:r w:rsidR="004B58D7">
        <w:rPr>
          <w:rFonts w:cs="Times New Roman"/>
          <w:szCs w:val="24"/>
        </w:rPr>
        <w:t>represented by</w:t>
      </w:r>
      <w:r w:rsidR="00F211CE">
        <w:rPr>
          <w:rFonts w:cs="Times New Roman"/>
          <w:szCs w:val="24"/>
        </w:rPr>
        <w:t xml:space="preserve"> the </w:t>
      </w:r>
      <w:r w:rsidR="00E35AC6">
        <w:rPr>
          <w:rFonts w:cs="Times New Roman"/>
          <w:szCs w:val="24"/>
        </w:rPr>
        <w:t>negative</w:t>
      </w:r>
      <w:r w:rsidR="00E35AC6" w:rsidRPr="0003179C">
        <w:rPr>
          <w:rFonts w:cs="Times New Roman"/>
          <w:szCs w:val="24"/>
        </w:rPr>
        <w:t xml:space="preserve"> correlation in optimum diversity scenario</w:t>
      </w:r>
      <w:r w:rsidR="00E35AC6">
        <w:rPr>
          <w:rFonts w:cs="Times New Roman"/>
          <w:szCs w:val="24"/>
        </w:rPr>
        <w:t xml:space="preserve">, which showed similar level of dissimilarity when </w:t>
      </w:r>
      <w:r w:rsidR="00DF5EAE">
        <w:rPr>
          <w:rFonts w:cs="Times New Roman"/>
          <w:szCs w:val="24"/>
        </w:rPr>
        <w:t xml:space="preserve">the diversity of species’ responses to </w:t>
      </w:r>
      <w:r w:rsidR="000E353E">
        <w:rPr>
          <w:rFonts w:cs="Times New Roman"/>
          <w:szCs w:val="24"/>
        </w:rPr>
        <w:t>only one</w:t>
      </w:r>
      <w:r w:rsidR="00DF5EAE">
        <w:rPr>
          <w:rFonts w:cs="Times New Roman"/>
          <w:szCs w:val="24"/>
        </w:rPr>
        <w:t xml:space="preserve"> of the environmental variable</w:t>
      </w:r>
      <w:r w:rsidR="000E353E">
        <w:rPr>
          <w:rFonts w:cs="Times New Roman"/>
          <w:szCs w:val="24"/>
        </w:rPr>
        <w:t>s</w:t>
      </w:r>
      <w:r w:rsidR="00DF5EAE">
        <w:rPr>
          <w:rFonts w:cs="Times New Roman"/>
          <w:szCs w:val="24"/>
        </w:rPr>
        <w:t xml:space="preserve"> was high</w:t>
      </w:r>
      <w:r w:rsidR="000E353E">
        <w:rPr>
          <w:rFonts w:cs="Times New Roman"/>
          <w:szCs w:val="24"/>
        </w:rPr>
        <w:t xml:space="preserve">, and the other low. </w:t>
      </w:r>
      <w:r w:rsidR="005B0004">
        <w:rPr>
          <w:rFonts w:cs="Times New Roman"/>
          <w:szCs w:val="24"/>
        </w:rPr>
        <w:t>Again, though</w:t>
      </w:r>
      <w:r w:rsidR="000E353E">
        <w:rPr>
          <w:rFonts w:cs="Times New Roman"/>
          <w:szCs w:val="24"/>
        </w:rPr>
        <w:t xml:space="preserve">, the highest dissimilarity was always found </w:t>
      </w:r>
      <w:r w:rsidR="00127600">
        <w:rPr>
          <w:rFonts w:cs="Times New Roman"/>
          <w:szCs w:val="24"/>
        </w:rPr>
        <w:t>for communities exposed to temperature and salinity fluctuating around high mean values.</w:t>
      </w:r>
      <w:r w:rsidR="000E353E">
        <w:rPr>
          <w:rFonts w:cs="Times New Roman"/>
          <w:szCs w:val="24"/>
        </w:rPr>
        <w:t xml:space="preserve"> </w:t>
      </w:r>
    </w:p>
    <w:p w14:paraId="0103DF84" w14:textId="094DB423" w:rsidR="0047680B" w:rsidRDefault="0047680B" w:rsidP="00EB11FD">
      <w:pPr>
        <w:spacing w:line="276" w:lineRule="auto"/>
        <w:rPr>
          <w:rFonts w:cs="Times New Roman"/>
          <w:szCs w:val="24"/>
        </w:rPr>
      </w:pPr>
    </w:p>
    <w:p w14:paraId="260A4A2F" w14:textId="1DC41D5C" w:rsidR="004E3C83" w:rsidRDefault="0013257C" w:rsidP="004E3C83">
      <w:pPr>
        <w:keepNext/>
        <w:spacing w:line="276" w:lineRule="auto"/>
      </w:pPr>
      <w:r>
        <w:rPr>
          <w:noProof/>
        </w:rPr>
        <w:drawing>
          <wp:inline distT="0" distB="0" distL="0" distR="0" wp14:anchorId="07A71723" wp14:editId="529F1429">
            <wp:extent cx="5731510" cy="4093845"/>
            <wp:effectExtent l="0" t="0" r="0" b="0"/>
            <wp:docPr id="1743435077" name="Picture 2" descr="A group of different colored graph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435077" name="Picture 2" descr="A group of different colored graphs&#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4093845"/>
                    </a:xfrm>
                    <a:prstGeom prst="rect">
                      <a:avLst/>
                    </a:prstGeom>
                  </pic:spPr>
                </pic:pic>
              </a:graphicData>
            </a:graphic>
          </wp:inline>
        </w:drawing>
      </w:r>
    </w:p>
    <w:p w14:paraId="2C4F12D1" w14:textId="4CAEF22A" w:rsidR="00BF2031" w:rsidRDefault="004E3C83" w:rsidP="00C95510">
      <w:pPr>
        <w:pStyle w:val="Caption"/>
        <w:rPr>
          <w:rFonts w:cs="Times New Roman"/>
          <w:color w:val="auto"/>
          <w:sz w:val="20"/>
          <w:szCs w:val="20"/>
        </w:rPr>
      </w:pPr>
      <w:r w:rsidRPr="00C95510">
        <w:rPr>
          <w:rFonts w:cs="Times New Roman"/>
          <w:color w:val="auto"/>
          <w:sz w:val="20"/>
          <w:szCs w:val="20"/>
        </w:rPr>
        <w:t xml:space="preserve">Figure </w:t>
      </w:r>
      <w:r w:rsidRPr="00C95510">
        <w:rPr>
          <w:rFonts w:cs="Times New Roman"/>
          <w:color w:val="auto"/>
          <w:sz w:val="20"/>
          <w:szCs w:val="20"/>
        </w:rPr>
        <w:fldChar w:fldCharType="begin"/>
      </w:r>
      <w:r w:rsidRPr="00C95510">
        <w:rPr>
          <w:rFonts w:cs="Times New Roman"/>
          <w:color w:val="auto"/>
          <w:sz w:val="20"/>
          <w:szCs w:val="20"/>
        </w:rPr>
        <w:instrText xml:space="preserve"> SEQ Figure \* ARABIC </w:instrText>
      </w:r>
      <w:r w:rsidRPr="00C95510">
        <w:rPr>
          <w:rFonts w:cs="Times New Roman"/>
          <w:color w:val="auto"/>
          <w:sz w:val="20"/>
          <w:szCs w:val="20"/>
        </w:rPr>
        <w:fldChar w:fldCharType="separate"/>
      </w:r>
      <w:r w:rsidR="00C95510">
        <w:rPr>
          <w:rFonts w:cs="Times New Roman"/>
          <w:noProof/>
          <w:color w:val="auto"/>
          <w:sz w:val="20"/>
          <w:szCs w:val="20"/>
        </w:rPr>
        <w:t>13</w:t>
      </w:r>
      <w:r w:rsidRPr="00C95510">
        <w:rPr>
          <w:rFonts w:cs="Times New Roman"/>
          <w:color w:val="auto"/>
          <w:sz w:val="20"/>
          <w:szCs w:val="20"/>
        </w:rPr>
        <w:fldChar w:fldCharType="end"/>
      </w:r>
      <w:r w:rsidR="00C64F82">
        <w:rPr>
          <w:rFonts w:cs="Times New Roman"/>
          <w:color w:val="auto"/>
          <w:sz w:val="20"/>
          <w:szCs w:val="20"/>
        </w:rPr>
        <w:t xml:space="preserve">. Effects of </w:t>
      </w:r>
      <w:r w:rsidR="00B15723">
        <w:rPr>
          <w:rFonts w:cs="Times New Roman"/>
          <w:color w:val="auto"/>
          <w:sz w:val="20"/>
          <w:szCs w:val="20"/>
        </w:rPr>
        <w:t xml:space="preserve">diversity in species’ responses on response diversity measured as dissimilarity. </w:t>
      </w:r>
      <w:r w:rsidR="00EF4247">
        <w:rPr>
          <w:rFonts w:cs="Times New Roman"/>
          <w:color w:val="auto"/>
          <w:sz w:val="20"/>
          <w:szCs w:val="20"/>
        </w:rPr>
        <w:t xml:space="preserve">(a), (b), and (c) show </w:t>
      </w:r>
      <w:r w:rsidR="00C63FE7">
        <w:rPr>
          <w:rFonts w:cs="Times New Roman"/>
          <w:color w:val="auto"/>
          <w:sz w:val="20"/>
          <w:szCs w:val="20"/>
        </w:rPr>
        <w:t xml:space="preserve">how dissimilarity changes in the different scenarios of correlation between </w:t>
      </w:r>
      <w:r w:rsidR="00411AEB">
        <w:rPr>
          <w:rFonts w:cs="Times New Roman"/>
          <w:color w:val="auto"/>
          <w:sz w:val="20"/>
          <w:szCs w:val="20"/>
        </w:rPr>
        <w:t>temperature and salinity optimum diversity depending on the mean value of the environment in the case where temperature is the dominant variable. (d), (e), and (f) show how dissimilarity changes in the different scenarios of correlation between temperature and salinity optimum diversity depending on the mean value of the environment in the case where temperature and salinity have an equal effect on species’ growth rate.</w:t>
      </w:r>
    </w:p>
    <w:p w14:paraId="7F3DBB8C" w14:textId="693DFE42" w:rsidR="00AE6E8E" w:rsidRDefault="00127600">
      <w:pPr>
        <w:ind w:firstLine="708"/>
        <w:rPr>
          <w:rFonts w:cs="Times New Roman"/>
          <w:szCs w:val="24"/>
        </w:rPr>
        <w:pPrChange w:id="607" w:author="Owen Petchey" w:date="2023-07-18T14:35:00Z">
          <w:pPr/>
        </w:pPrChange>
      </w:pPr>
      <w:r>
        <w:rPr>
          <w:rFonts w:cs="Times New Roman"/>
          <w:szCs w:val="24"/>
        </w:rPr>
        <w:lastRenderedPageBreak/>
        <w:t>Divergence also increased with increasing diversity of species’ temperature optimum, but the highest values were consistently found for communities exposed to temperature and salinity fluctuating around intermediate mean values.</w:t>
      </w:r>
      <w:r w:rsidR="003778E4">
        <w:rPr>
          <w:rFonts w:cs="Times New Roman"/>
          <w:szCs w:val="24"/>
        </w:rPr>
        <w:t xml:space="preserve"> The only exception to this consistent trend was represented by </w:t>
      </w:r>
      <w:r w:rsidR="00C30AC6">
        <w:rPr>
          <w:rFonts w:cs="Times New Roman"/>
          <w:szCs w:val="24"/>
        </w:rPr>
        <w:t>communities having fixed intermediated diversity in species’ responses to salinity and increas</w:t>
      </w:r>
      <w:r w:rsidR="00AE6E8E">
        <w:rPr>
          <w:rFonts w:cs="Times New Roman"/>
          <w:szCs w:val="24"/>
        </w:rPr>
        <w:t xml:space="preserve">ing to temperature when salinity and temperature had an equal effect on species’ growth rate. </w:t>
      </w:r>
      <w:r w:rsidR="00866C49">
        <w:rPr>
          <w:rFonts w:cs="Times New Roman"/>
          <w:szCs w:val="24"/>
        </w:rPr>
        <w:t xml:space="preserve">Those communities showed always higher response diversity when exposed to </w:t>
      </w:r>
      <w:r w:rsidR="00C918B8">
        <w:rPr>
          <w:rFonts w:cs="Times New Roman"/>
          <w:szCs w:val="24"/>
        </w:rPr>
        <w:t>temperature and salinity fluctuating around low mean values</w:t>
      </w:r>
      <w:ins w:id="608" w:author="Owen Petchey" w:date="2023-07-18T14:36:00Z">
        <w:r w:rsidR="00B3276D">
          <w:rPr>
            <w:rFonts w:cs="Times New Roman"/>
            <w:szCs w:val="24"/>
          </w:rPr>
          <w:t xml:space="preserve"> </w:t>
        </w:r>
        <w:r w:rsidR="00FE3A91">
          <w:rPr>
            <w:rFonts w:cs="Times New Roman"/>
            <w:szCs w:val="24"/>
          </w:rPr>
          <w:t>(</w:t>
        </w:r>
        <w:r w:rsidR="00B3276D">
          <w:rPr>
            <w:rFonts w:cs="Times New Roman"/>
            <w:szCs w:val="24"/>
          </w:rPr>
          <w:t xml:space="preserve">Fig. </w:t>
        </w:r>
        <w:r w:rsidR="00FE3A91">
          <w:rPr>
            <w:rFonts w:cs="Times New Roman"/>
            <w:szCs w:val="24"/>
          </w:rPr>
          <w:t>14d)</w:t>
        </w:r>
      </w:ins>
      <w:r w:rsidR="00C918B8">
        <w:rPr>
          <w:rFonts w:cs="Times New Roman"/>
          <w:szCs w:val="24"/>
        </w:rPr>
        <w:t>.</w:t>
      </w:r>
    </w:p>
    <w:p w14:paraId="575E1E3F" w14:textId="3F02CFD1" w:rsidR="00127600" w:rsidRPr="00727E58" w:rsidRDefault="00127600">
      <w:pPr>
        <w:ind w:firstLine="708"/>
        <w:rPr>
          <w:rFonts w:cs="Times New Roman"/>
          <w:szCs w:val="24"/>
        </w:rPr>
        <w:pPrChange w:id="609" w:author="Owen Petchey" w:date="2023-07-18T14:36:00Z">
          <w:pPr/>
        </w:pPrChange>
      </w:pPr>
      <w:r>
        <w:rPr>
          <w:rFonts w:cs="Times New Roman"/>
          <w:szCs w:val="24"/>
        </w:rPr>
        <w:t>The scenario where species had low diversity in optimum position for both temperature and salinity showed the lowest divergence values (</w:t>
      </w:r>
      <w:commentRangeStart w:id="610"/>
      <w:r>
        <w:rPr>
          <w:rFonts w:cs="Times New Roman"/>
          <w:szCs w:val="24"/>
        </w:rPr>
        <w:t xml:space="preserve">Fig </w:t>
      </w:r>
      <w:r w:rsidR="00646966">
        <w:rPr>
          <w:rFonts w:cs="Times New Roman"/>
          <w:szCs w:val="24"/>
        </w:rPr>
        <w:t>14</w:t>
      </w:r>
      <w:r w:rsidR="000529EF">
        <w:rPr>
          <w:rFonts w:cs="Times New Roman"/>
          <w:szCs w:val="24"/>
        </w:rPr>
        <w:t>b and e</w:t>
      </w:r>
      <w:commentRangeEnd w:id="610"/>
      <w:r w:rsidR="000E09FB">
        <w:rPr>
          <w:rStyle w:val="CommentReference"/>
        </w:rPr>
        <w:commentReference w:id="610"/>
      </w:r>
      <w:r>
        <w:rPr>
          <w:rFonts w:cs="Times New Roman"/>
          <w:szCs w:val="24"/>
        </w:rPr>
        <w:t>), independently of the mean value of the environmental variables</w:t>
      </w:r>
      <w:r w:rsidR="000529EF">
        <w:rPr>
          <w:rFonts w:cs="Times New Roman"/>
          <w:szCs w:val="24"/>
        </w:rPr>
        <w:t xml:space="preserve">, and independently </w:t>
      </w:r>
      <w:r w:rsidR="003636D5">
        <w:rPr>
          <w:rFonts w:cs="Times New Roman"/>
          <w:szCs w:val="24"/>
        </w:rPr>
        <w:t>o</w:t>
      </w:r>
      <w:r w:rsidR="00F82A84">
        <w:rPr>
          <w:rFonts w:cs="Times New Roman"/>
          <w:szCs w:val="24"/>
        </w:rPr>
        <w:t xml:space="preserve">f whether temperature was the dominant environmental </w:t>
      </w:r>
      <w:r w:rsidR="00DC7E7E">
        <w:rPr>
          <w:rFonts w:cs="Times New Roman"/>
          <w:szCs w:val="24"/>
        </w:rPr>
        <w:t>driver</w:t>
      </w:r>
      <w:r w:rsidR="00F82A84">
        <w:rPr>
          <w:rFonts w:cs="Times New Roman"/>
          <w:szCs w:val="24"/>
        </w:rPr>
        <w:t xml:space="preserve"> or whether temperature and salinity had an equal effect</w:t>
      </w:r>
      <w:r>
        <w:rPr>
          <w:rFonts w:cs="Times New Roman"/>
          <w:szCs w:val="24"/>
        </w:rPr>
        <w:t xml:space="preserve">. </w:t>
      </w:r>
    </w:p>
    <w:p w14:paraId="10603F03" w14:textId="77777777" w:rsidR="00127600" w:rsidRPr="00127600" w:rsidRDefault="00127600" w:rsidP="00127600"/>
    <w:p w14:paraId="783707FE" w14:textId="6670B283" w:rsidR="00C95510" w:rsidRPr="00C95510" w:rsidRDefault="000C1745" w:rsidP="00C95510">
      <w:pPr>
        <w:keepNext/>
        <w:rPr>
          <w:rFonts w:cs="Times New Roman"/>
          <w:szCs w:val="24"/>
        </w:rPr>
      </w:pPr>
      <w:r>
        <w:rPr>
          <w:rFonts w:cs="Times New Roman"/>
          <w:noProof/>
          <w:szCs w:val="24"/>
        </w:rPr>
        <w:drawing>
          <wp:inline distT="0" distB="0" distL="0" distR="0" wp14:anchorId="0C7D4128" wp14:editId="1FD2D1C6">
            <wp:extent cx="5731510" cy="4093845"/>
            <wp:effectExtent l="0" t="0" r="0" b="0"/>
            <wp:docPr id="267586405" name="Picture 3" descr="A collage of different colored graph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586405" name="Picture 3" descr="A collage of different colored graphs&#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4093845"/>
                    </a:xfrm>
                    <a:prstGeom prst="rect">
                      <a:avLst/>
                    </a:prstGeom>
                  </pic:spPr>
                </pic:pic>
              </a:graphicData>
            </a:graphic>
          </wp:inline>
        </w:drawing>
      </w:r>
    </w:p>
    <w:p w14:paraId="55A4C278" w14:textId="03636548" w:rsidR="000C1745" w:rsidRDefault="00C95510" w:rsidP="000C1745">
      <w:pPr>
        <w:pStyle w:val="Caption"/>
        <w:rPr>
          <w:rFonts w:cs="Times New Roman"/>
          <w:color w:val="auto"/>
          <w:sz w:val="20"/>
          <w:szCs w:val="20"/>
        </w:rPr>
      </w:pPr>
      <w:r w:rsidRPr="00C95510">
        <w:rPr>
          <w:rFonts w:cs="Times New Roman"/>
          <w:color w:val="auto"/>
          <w:sz w:val="20"/>
          <w:szCs w:val="20"/>
        </w:rPr>
        <w:t xml:space="preserve">Figure </w:t>
      </w:r>
      <w:r w:rsidRPr="00C95510">
        <w:rPr>
          <w:rFonts w:cs="Times New Roman"/>
          <w:color w:val="auto"/>
          <w:sz w:val="20"/>
          <w:szCs w:val="20"/>
        </w:rPr>
        <w:fldChar w:fldCharType="begin"/>
      </w:r>
      <w:r w:rsidRPr="00C95510">
        <w:rPr>
          <w:rFonts w:cs="Times New Roman"/>
          <w:color w:val="auto"/>
          <w:sz w:val="20"/>
          <w:szCs w:val="20"/>
        </w:rPr>
        <w:instrText xml:space="preserve"> SEQ Figure \* ARABIC </w:instrText>
      </w:r>
      <w:r w:rsidRPr="00C95510">
        <w:rPr>
          <w:rFonts w:cs="Times New Roman"/>
          <w:color w:val="auto"/>
          <w:sz w:val="20"/>
          <w:szCs w:val="20"/>
        </w:rPr>
        <w:fldChar w:fldCharType="separate"/>
      </w:r>
      <w:r w:rsidRPr="00C95510">
        <w:rPr>
          <w:rFonts w:cs="Times New Roman"/>
          <w:noProof/>
          <w:color w:val="auto"/>
          <w:sz w:val="20"/>
          <w:szCs w:val="20"/>
        </w:rPr>
        <w:t>14</w:t>
      </w:r>
      <w:r w:rsidRPr="00C95510">
        <w:rPr>
          <w:rFonts w:cs="Times New Roman"/>
          <w:color w:val="auto"/>
          <w:sz w:val="20"/>
          <w:szCs w:val="20"/>
        </w:rPr>
        <w:fldChar w:fldCharType="end"/>
      </w:r>
      <w:r w:rsidRPr="00C95510">
        <w:rPr>
          <w:rFonts w:cs="Times New Roman"/>
          <w:color w:val="auto"/>
          <w:sz w:val="20"/>
          <w:szCs w:val="20"/>
        </w:rPr>
        <w:t xml:space="preserve">. </w:t>
      </w:r>
      <w:r w:rsidR="000C1745">
        <w:rPr>
          <w:rFonts w:cs="Times New Roman"/>
          <w:color w:val="auto"/>
          <w:sz w:val="20"/>
          <w:szCs w:val="20"/>
        </w:rPr>
        <w:t xml:space="preserve">Effects of diversity in species’ responses on response diversity measured as </w:t>
      </w:r>
      <w:r w:rsidR="004367A6">
        <w:rPr>
          <w:rFonts w:cs="Times New Roman"/>
          <w:color w:val="auto"/>
          <w:sz w:val="20"/>
          <w:szCs w:val="20"/>
        </w:rPr>
        <w:t>divergence</w:t>
      </w:r>
      <w:r w:rsidR="000C1745">
        <w:rPr>
          <w:rFonts w:cs="Times New Roman"/>
          <w:color w:val="auto"/>
          <w:sz w:val="20"/>
          <w:szCs w:val="20"/>
        </w:rPr>
        <w:t xml:space="preserve">. (a), (b), and (c) show how </w:t>
      </w:r>
      <w:r w:rsidR="004367A6">
        <w:rPr>
          <w:rFonts w:cs="Times New Roman"/>
          <w:color w:val="auto"/>
          <w:sz w:val="20"/>
          <w:szCs w:val="20"/>
        </w:rPr>
        <w:t>divergence</w:t>
      </w:r>
      <w:r w:rsidR="000C1745">
        <w:rPr>
          <w:rFonts w:cs="Times New Roman"/>
          <w:color w:val="auto"/>
          <w:sz w:val="20"/>
          <w:szCs w:val="20"/>
        </w:rPr>
        <w:t xml:space="preserve"> changes in the different scenarios of correlation between temperature and salinity optimum diversity depending on the mean value of the environment in the case where temperature is the dominant variable. (d), (e), and (f) show how </w:t>
      </w:r>
      <w:r w:rsidR="004367A6">
        <w:rPr>
          <w:rFonts w:cs="Times New Roman"/>
          <w:color w:val="auto"/>
          <w:sz w:val="20"/>
          <w:szCs w:val="20"/>
        </w:rPr>
        <w:t>divergence</w:t>
      </w:r>
      <w:r w:rsidR="000C1745">
        <w:rPr>
          <w:rFonts w:cs="Times New Roman"/>
          <w:color w:val="auto"/>
          <w:sz w:val="20"/>
          <w:szCs w:val="20"/>
        </w:rPr>
        <w:t xml:space="preserve"> changes in the different scenarios of correlation between temperature and salinity optimum diversity depending on the mean value of the environment in the case where temperature and salinity have an equal effect on species’ growth rate.</w:t>
      </w:r>
    </w:p>
    <w:p w14:paraId="4EBACA29" w14:textId="756D24AA" w:rsidR="00A67B94" w:rsidRDefault="00A67B94" w:rsidP="006A7323">
      <w:pPr>
        <w:pStyle w:val="Heading2"/>
      </w:pPr>
      <w:r>
        <w:lastRenderedPageBreak/>
        <w:t>Discussion</w:t>
      </w:r>
      <w:r w:rsidR="002221D2">
        <w:t xml:space="preserve"> on the drivers of </w:t>
      </w:r>
      <w:r w:rsidR="00D5275A">
        <w:t xml:space="preserve">absolute </w:t>
      </w:r>
      <w:r w:rsidR="002221D2">
        <w:t>multifarious response diversity</w:t>
      </w:r>
    </w:p>
    <w:p w14:paraId="0D17989C" w14:textId="78A88170" w:rsidR="00F04C28" w:rsidRDefault="00CD6DBD" w:rsidP="00A67B94">
      <w:pPr>
        <w:rPr>
          <w:rFonts w:cs="Times New Roman"/>
          <w:szCs w:val="24"/>
        </w:rPr>
      </w:pPr>
      <w:r>
        <w:rPr>
          <w:rFonts w:cs="Times New Roman"/>
          <w:szCs w:val="24"/>
        </w:rPr>
        <w:t xml:space="preserve">Our work based on simulated species responses to multifarious environmental change suggests that </w:t>
      </w:r>
      <w:r w:rsidR="00386083">
        <w:rPr>
          <w:rFonts w:cs="Times New Roman"/>
          <w:szCs w:val="24"/>
        </w:rPr>
        <w:t xml:space="preserve">the diversity of species’ responses to </w:t>
      </w:r>
      <w:r w:rsidR="00F81CFA">
        <w:rPr>
          <w:rFonts w:cs="Times New Roman"/>
          <w:szCs w:val="24"/>
        </w:rPr>
        <w:t>each of the environmental variable</w:t>
      </w:r>
      <w:r w:rsidR="0081757B">
        <w:rPr>
          <w:rFonts w:cs="Times New Roman"/>
          <w:szCs w:val="24"/>
        </w:rPr>
        <w:t xml:space="preserve"> is a </w:t>
      </w:r>
      <w:r w:rsidR="00F81CFA">
        <w:rPr>
          <w:rFonts w:cs="Times New Roman"/>
          <w:szCs w:val="24"/>
        </w:rPr>
        <w:t xml:space="preserve">nuanced, but </w:t>
      </w:r>
      <w:r w:rsidR="0081757B">
        <w:rPr>
          <w:rFonts w:cs="Times New Roman"/>
          <w:szCs w:val="24"/>
        </w:rPr>
        <w:t>major driver of</w:t>
      </w:r>
      <w:r w:rsidR="005F692D">
        <w:rPr>
          <w:rFonts w:cs="Times New Roman"/>
          <w:szCs w:val="24"/>
        </w:rPr>
        <w:t xml:space="preserve"> absolute</w:t>
      </w:r>
      <w:r w:rsidR="0081757B">
        <w:rPr>
          <w:rFonts w:cs="Times New Roman"/>
          <w:szCs w:val="24"/>
        </w:rPr>
        <w:t xml:space="preserve"> response diversity. </w:t>
      </w:r>
    </w:p>
    <w:p w14:paraId="7E68AC23" w14:textId="0CBD1DAC" w:rsidR="00F04C28" w:rsidRDefault="00F04C28">
      <w:pPr>
        <w:spacing w:line="276" w:lineRule="auto"/>
        <w:ind w:firstLine="708"/>
        <w:rPr>
          <w:rFonts w:cs="Times New Roman"/>
          <w:szCs w:val="24"/>
        </w:rPr>
        <w:pPrChange w:id="611" w:author="Owen Petchey" w:date="2023-07-18T14:37:00Z">
          <w:pPr>
            <w:spacing w:line="276" w:lineRule="auto"/>
          </w:pPr>
        </w:pPrChange>
      </w:pPr>
      <w:r>
        <w:rPr>
          <w:rFonts w:cs="Times New Roman"/>
          <w:szCs w:val="24"/>
        </w:rPr>
        <w:t xml:space="preserve">Dissimilarity, when temperature was the main environmental driver, was consistently higher in community three of all three scenarios. This result is particularly meaningful for scenario 1, where diversity in the optimum values is maximum for temperature, but fixed across the different communities for salinity, and </w:t>
      </w:r>
      <w:r w:rsidR="00B45DDD">
        <w:rPr>
          <w:rFonts w:cs="Times New Roman"/>
          <w:szCs w:val="24"/>
        </w:rPr>
        <w:t>the positive</w:t>
      </w:r>
      <w:r w:rsidR="00B45DDD" w:rsidRPr="0003179C">
        <w:rPr>
          <w:rFonts w:cs="Times New Roman"/>
          <w:szCs w:val="24"/>
        </w:rPr>
        <w:t xml:space="preserve"> correlation in optimum diversity</w:t>
      </w:r>
      <w:r w:rsidR="00B45DDD">
        <w:rPr>
          <w:rFonts w:cs="Times New Roman"/>
          <w:szCs w:val="24"/>
        </w:rPr>
        <w:t xml:space="preserve"> scenario</w:t>
      </w:r>
      <w:r>
        <w:rPr>
          <w:rFonts w:cs="Times New Roman"/>
          <w:szCs w:val="24"/>
        </w:rPr>
        <w:t>, where the diversity in optimum values is maximum for both temperature and salinity. In these two cases, response diversity was expected to increase, at thus the result</w:t>
      </w:r>
      <w:r w:rsidR="00284B92">
        <w:rPr>
          <w:rFonts w:cs="Times New Roman"/>
          <w:szCs w:val="24"/>
        </w:rPr>
        <w:t>s</w:t>
      </w:r>
      <w:r>
        <w:rPr>
          <w:rFonts w:cs="Times New Roman"/>
          <w:szCs w:val="24"/>
        </w:rPr>
        <w:t xml:space="preserve"> </w:t>
      </w:r>
      <w:r w:rsidR="00284B92">
        <w:rPr>
          <w:rFonts w:cs="Times New Roman"/>
          <w:szCs w:val="24"/>
        </w:rPr>
        <w:t>are</w:t>
      </w:r>
      <w:r>
        <w:rPr>
          <w:rFonts w:cs="Times New Roman"/>
          <w:szCs w:val="24"/>
        </w:rPr>
        <w:t xml:space="preserve"> not surprising. Yet, dissimilarity was high also in community three of the negative</w:t>
      </w:r>
      <w:r w:rsidRPr="0003179C">
        <w:rPr>
          <w:rFonts w:cs="Times New Roman"/>
          <w:szCs w:val="24"/>
        </w:rPr>
        <w:t xml:space="preserve"> correlation in optimum diversity</w:t>
      </w:r>
      <w:r>
        <w:rPr>
          <w:rFonts w:cs="Times New Roman"/>
          <w:szCs w:val="24"/>
        </w:rPr>
        <w:t xml:space="preserve"> scenario</w:t>
      </w:r>
      <w:r w:rsidR="00473B51">
        <w:rPr>
          <w:rFonts w:cs="Times New Roman"/>
          <w:szCs w:val="24"/>
        </w:rPr>
        <w:t xml:space="preserve"> (</w:t>
      </w:r>
      <w:r w:rsidR="00EC0FD4">
        <w:rPr>
          <w:rFonts w:cs="Times New Roman"/>
          <w:szCs w:val="24"/>
        </w:rPr>
        <w:t>high diversity in species’ responses to temperature, but low to salinity)</w:t>
      </w:r>
      <w:r>
        <w:rPr>
          <w:rFonts w:cs="Times New Roman"/>
          <w:szCs w:val="24"/>
        </w:rPr>
        <w:t xml:space="preserve">. </w:t>
      </w:r>
      <w:commentRangeStart w:id="612"/>
      <w:commentRangeStart w:id="613"/>
      <w:r w:rsidRPr="0049563F">
        <w:rPr>
          <w:rFonts w:cs="Times New Roman"/>
          <w:b/>
          <w:bCs/>
          <w:szCs w:val="24"/>
          <w:rPrChange w:id="614" w:author="Owen Petchey" w:date="2023-07-18T14:38:00Z">
            <w:rPr>
              <w:rFonts w:cs="Times New Roman"/>
              <w:szCs w:val="24"/>
            </w:rPr>
          </w:rPrChange>
        </w:rPr>
        <w:t>This</w:t>
      </w:r>
      <w:commentRangeEnd w:id="612"/>
      <w:r w:rsidR="00FD1683">
        <w:rPr>
          <w:rStyle w:val="CommentReference"/>
        </w:rPr>
        <w:commentReference w:id="612"/>
      </w:r>
      <w:commentRangeEnd w:id="613"/>
      <w:r w:rsidR="000274E3">
        <w:rPr>
          <w:rStyle w:val="CommentReference"/>
        </w:rPr>
        <w:commentReference w:id="613"/>
      </w:r>
      <w:r w:rsidRPr="0049563F">
        <w:rPr>
          <w:rFonts w:cs="Times New Roman"/>
          <w:b/>
          <w:bCs/>
          <w:szCs w:val="24"/>
          <w:rPrChange w:id="615" w:author="Owen Petchey" w:date="2023-07-18T14:38:00Z">
            <w:rPr>
              <w:rFonts w:cs="Times New Roman"/>
              <w:szCs w:val="24"/>
            </w:rPr>
          </w:rPrChange>
        </w:rPr>
        <w:t xml:space="preserve"> finding suggests that, when species’ responses are more strongly influenced by one environmental variable compared to another one, having high diversity in responses to the dominant environmental variable is sufficient to determine high dissimilarity.</w:t>
      </w:r>
      <w:r>
        <w:rPr>
          <w:rFonts w:cs="Times New Roman"/>
          <w:szCs w:val="24"/>
        </w:rPr>
        <w:t xml:space="preserve"> </w:t>
      </w:r>
      <w:del w:id="616" w:author="Owen Petchey" w:date="2023-07-18T14:38:00Z">
        <w:r w:rsidRPr="00FD1683" w:rsidDel="00FD1683">
          <w:rPr>
            <w:rFonts w:cs="Times New Roman"/>
            <w:b/>
            <w:bCs/>
            <w:szCs w:val="24"/>
            <w:rPrChange w:id="617" w:author="Owen Petchey" w:date="2023-07-18T14:39:00Z">
              <w:rPr>
                <w:rFonts w:cs="Times New Roman"/>
                <w:szCs w:val="24"/>
              </w:rPr>
            </w:rPrChange>
          </w:rPr>
          <w:delText>Critically</w:delText>
        </w:r>
      </w:del>
      <w:ins w:id="618" w:author="Owen Petchey" w:date="2023-07-18T14:38:00Z">
        <w:r w:rsidR="00FD1683" w:rsidRPr="00FD1683">
          <w:rPr>
            <w:rFonts w:cs="Times New Roman"/>
            <w:b/>
            <w:bCs/>
            <w:szCs w:val="24"/>
            <w:rPrChange w:id="619" w:author="Owen Petchey" w:date="2023-07-18T14:39:00Z">
              <w:rPr>
                <w:rFonts w:cs="Times New Roman"/>
                <w:szCs w:val="24"/>
              </w:rPr>
            </w:rPrChange>
          </w:rPr>
          <w:t>Converse</w:t>
        </w:r>
      </w:ins>
      <w:ins w:id="620" w:author="Owen Petchey" w:date="2023-07-18T14:39:00Z">
        <w:r w:rsidR="00FD1683" w:rsidRPr="00FD1683">
          <w:rPr>
            <w:rFonts w:cs="Times New Roman"/>
            <w:b/>
            <w:bCs/>
            <w:szCs w:val="24"/>
            <w:rPrChange w:id="621" w:author="Owen Petchey" w:date="2023-07-18T14:39:00Z">
              <w:rPr>
                <w:rFonts w:cs="Times New Roman"/>
                <w:szCs w:val="24"/>
              </w:rPr>
            </w:rPrChange>
          </w:rPr>
          <w:t>ly</w:t>
        </w:r>
      </w:ins>
      <w:r w:rsidRPr="00FD1683">
        <w:rPr>
          <w:rFonts w:cs="Times New Roman"/>
          <w:b/>
          <w:bCs/>
          <w:szCs w:val="24"/>
          <w:rPrChange w:id="622" w:author="Owen Petchey" w:date="2023-07-18T14:39:00Z">
            <w:rPr>
              <w:rFonts w:cs="Times New Roman"/>
              <w:szCs w:val="24"/>
            </w:rPr>
          </w:rPrChange>
        </w:rPr>
        <w:t>, a community characterised by high diversity in responses to salinity, but low to temperature, will result in low</w:t>
      </w:r>
      <w:r w:rsidR="00A3355B" w:rsidRPr="00FD1683">
        <w:rPr>
          <w:rFonts w:cs="Times New Roman"/>
          <w:b/>
          <w:bCs/>
          <w:szCs w:val="24"/>
          <w:rPrChange w:id="623" w:author="Owen Petchey" w:date="2023-07-18T14:39:00Z">
            <w:rPr>
              <w:rFonts w:cs="Times New Roman"/>
              <w:szCs w:val="24"/>
            </w:rPr>
          </w:rPrChange>
        </w:rPr>
        <w:t>er</w:t>
      </w:r>
      <w:r w:rsidRPr="00FD1683">
        <w:rPr>
          <w:rFonts w:cs="Times New Roman"/>
          <w:b/>
          <w:bCs/>
          <w:szCs w:val="24"/>
          <w:rPrChange w:id="624" w:author="Owen Petchey" w:date="2023-07-18T14:39:00Z">
            <w:rPr>
              <w:rFonts w:cs="Times New Roman"/>
              <w:szCs w:val="24"/>
            </w:rPr>
          </w:rPrChange>
        </w:rPr>
        <w:t xml:space="preserve"> dissimilarity in this case, as shown by community one of the negative correlation in optimum diversity scenario</w:t>
      </w:r>
      <w:r>
        <w:rPr>
          <w:rFonts w:cs="Times New Roman"/>
          <w:szCs w:val="24"/>
        </w:rPr>
        <w:t xml:space="preserve">. Such community showed dissimilarity level similar to community one of the positive correlation in optimum diversity scenario, which is characterised by low diversity in species’ responses to salinity and temperature. </w:t>
      </w:r>
      <w:r w:rsidR="00251287">
        <w:rPr>
          <w:rFonts w:cs="Times New Roman"/>
          <w:szCs w:val="24"/>
        </w:rPr>
        <w:t xml:space="preserve">However, this </w:t>
      </w:r>
      <w:r w:rsidR="00551376">
        <w:rPr>
          <w:rFonts w:cs="Times New Roman"/>
          <w:szCs w:val="24"/>
        </w:rPr>
        <w:t xml:space="preserve">is not the case when salinity and temperature had the same effect on species growth rate. In this case, </w:t>
      </w:r>
      <w:r w:rsidR="00F81DEE">
        <w:rPr>
          <w:rFonts w:cs="Times New Roman"/>
          <w:szCs w:val="24"/>
        </w:rPr>
        <w:t>communities having high diversity in species’ responses to only one of the two driver</w:t>
      </w:r>
      <w:r w:rsidR="00BE24BA">
        <w:rPr>
          <w:rFonts w:cs="Times New Roman"/>
          <w:szCs w:val="24"/>
        </w:rPr>
        <w:t>s</w:t>
      </w:r>
      <w:r w:rsidR="00765CBE">
        <w:rPr>
          <w:rFonts w:cs="Times New Roman"/>
          <w:szCs w:val="24"/>
        </w:rPr>
        <w:t xml:space="preserve"> had intermediate dissimilarity values. When temperature and salinity had the same effect, high dissimilarity was only showed by </w:t>
      </w:r>
      <w:r w:rsidR="00907E68">
        <w:rPr>
          <w:rFonts w:cs="Times New Roman"/>
          <w:szCs w:val="24"/>
        </w:rPr>
        <w:t xml:space="preserve">the community characterised by high diversity in species’ responses to both environmental drivers. </w:t>
      </w:r>
    </w:p>
    <w:p w14:paraId="36B71CB2" w14:textId="09A0E98A" w:rsidR="00A67B94" w:rsidRDefault="00616AE1">
      <w:pPr>
        <w:ind w:firstLine="708"/>
        <w:rPr>
          <w:rFonts w:cs="Times New Roman"/>
          <w:szCs w:val="24"/>
        </w:rPr>
        <w:pPrChange w:id="625" w:author="Owen Petchey" w:date="2023-07-18T14:41:00Z">
          <w:pPr/>
        </w:pPrChange>
      </w:pPr>
      <w:r>
        <w:rPr>
          <w:rFonts w:cs="Times New Roman"/>
          <w:szCs w:val="24"/>
        </w:rPr>
        <w:t>D</w:t>
      </w:r>
      <w:r w:rsidR="00825E90">
        <w:rPr>
          <w:rFonts w:cs="Times New Roman"/>
          <w:szCs w:val="24"/>
        </w:rPr>
        <w:t>ivergence</w:t>
      </w:r>
      <w:r>
        <w:rPr>
          <w:rFonts w:cs="Times New Roman"/>
          <w:szCs w:val="24"/>
        </w:rPr>
        <w:t xml:space="preserve">, </w:t>
      </w:r>
      <w:r w:rsidR="00825E90">
        <w:rPr>
          <w:rFonts w:cs="Times New Roman"/>
          <w:szCs w:val="24"/>
        </w:rPr>
        <w:t xml:space="preserve">showed clear and meaningful patterns as </w:t>
      </w:r>
      <w:r w:rsidR="00A40465">
        <w:rPr>
          <w:rFonts w:cs="Times New Roman"/>
          <w:szCs w:val="24"/>
        </w:rPr>
        <w:t xml:space="preserve">we manipulated the diversity of species responses to one or both environmental variables. </w:t>
      </w:r>
      <w:r w:rsidR="00A15C01">
        <w:rPr>
          <w:rFonts w:cs="Times New Roman"/>
          <w:szCs w:val="24"/>
        </w:rPr>
        <w:t>Intuitively, one would expect respo</w:t>
      </w:r>
      <w:r w:rsidR="00E3062E">
        <w:rPr>
          <w:rFonts w:cs="Times New Roman"/>
          <w:szCs w:val="24"/>
        </w:rPr>
        <w:t xml:space="preserve">nse diversity to increase along with the increase </w:t>
      </w:r>
      <w:r w:rsidR="00285BCB">
        <w:rPr>
          <w:rFonts w:cs="Times New Roman"/>
          <w:szCs w:val="24"/>
        </w:rPr>
        <w:t xml:space="preserve">in </w:t>
      </w:r>
      <w:r w:rsidR="00E3062E">
        <w:rPr>
          <w:rFonts w:cs="Times New Roman"/>
          <w:szCs w:val="24"/>
        </w:rPr>
        <w:t xml:space="preserve">diversity </w:t>
      </w:r>
      <w:r w:rsidR="00285BCB">
        <w:rPr>
          <w:rFonts w:cs="Times New Roman"/>
          <w:szCs w:val="24"/>
        </w:rPr>
        <w:t>of</w:t>
      </w:r>
      <w:r w:rsidR="00E3062E">
        <w:rPr>
          <w:rFonts w:cs="Times New Roman"/>
          <w:szCs w:val="24"/>
        </w:rPr>
        <w:t xml:space="preserve"> species</w:t>
      </w:r>
      <w:r w:rsidR="00E658D4">
        <w:rPr>
          <w:rFonts w:cs="Times New Roman"/>
          <w:szCs w:val="24"/>
        </w:rPr>
        <w:t>’</w:t>
      </w:r>
      <w:r w:rsidR="00E3062E">
        <w:rPr>
          <w:rFonts w:cs="Times New Roman"/>
          <w:szCs w:val="24"/>
        </w:rPr>
        <w:t xml:space="preserve"> responses, with the maximum response diversity </w:t>
      </w:r>
      <w:r w:rsidR="000077FE">
        <w:rPr>
          <w:rFonts w:cs="Times New Roman"/>
          <w:szCs w:val="24"/>
        </w:rPr>
        <w:t>exhibited by communit</w:t>
      </w:r>
      <w:r w:rsidR="00165F8D">
        <w:rPr>
          <w:rFonts w:cs="Times New Roman"/>
          <w:szCs w:val="24"/>
        </w:rPr>
        <w:t>ies</w:t>
      </w:r>
      <w:r w:rsidR="000077FE">
        <w:rPr>
          <w:rFonts w:cs="Times New Roman"/>
          <w:szCs w:val="24"/>
        </w:rPr>
        <w:t xml:space="preserve"> having the highest variation possible </w:t>
      </w:r>
      <w:r w:rsidR="00845B24">
        <w:rPr>
          <w:rFonts w:cs="Times New Roman"/>
          <w:szCs w:val="24"/>
        </w:rPr>
        <w:t>in</w:t>
      </w:r>
      <w:r w:rsidR="00326294">
        <w:rPr>
          <w:rFonts w:cs="Times New Roman"/>
          <w:szCs w:val="24"/>
        </w:rPr>
        <w:t xml:space="preserve"> species’</w:t>
      </w:r>
      <w:r w:rsidR="00845B24">
        <w:rPr>
          <w:rFonts w:cs="Times New Roman"/>
          <w:szCs w:val="24"/>
        </w:rPr>
        <w:t xml:space="preserve"> responses to all environmental variables. </w:t>
      </w:r>
      <w:r w:rsidR="00165F8D">
        <w:rPr>
          <w:rFonts w:cs="Times New Roman"/>
          <w:szCs w:val="24"/>
        </w:rPr>
        <w:t>Our findings align with these expectations,</w:t>
      </w:r>
      <w:r w:rsidR="00984680">
        <w:rPr>
          <w:rFonts w:cs="Times New Roman"/>
          <w:szCs w:val="24"/>
        </w:rPr>
        <w:t xml:space="preserve"> and</w:t>
      </w:r>
      <w:r w:rsidR="00845B24">
        <w:rPr>
          <w:rFonts w:cs="Times New Roman"/>
          <w:szCs w:val="24"/>
        </w:rPr>
        <w:t xml:space="preserve"> </w:t>
      </w:r>
      <w:r w:rsidR="00984680">
        <w:rPr>
          <w:rFonts w:cs="Times New Roman"/>
          <w:szCs w:val="24"/>
        </w:rPr>
        <w:t>the</w:t>
      </w:r>
      <w:r w:rsidR="00845B24">
        <w:rPr>
          <w:rFonts w:cs="Times New Roman"/>
          <w:szCs w:val="24"/>
        </w:rPr>
        <w:t xml:space="preserve"> simulated community</w:t>
      </w:r>
      <w:r w:rsidR="00C6020F">
        <w:rPr>
          <w:rFonts w:cs="Times New Roman"/>
          <w:szCs w:val="24"/>
        </w:rPr>
        <w:t xml:space="preserve"> composed of species with high diversity in responses to temperature and salinity</w:t>
      </w:r>
      <w:r w:rsidR="00F41174">
        <w:rPr>
          <w:rFonts w:cs="Times New Roman"/>
          <w:szCs w:val="24"/>
        </w:rPr>
        <w:t xml:space="preserve"> showed the highe</w:t>
      </w:r>
      <w:r w:rsidR="000A05E6">
        <w:rPr>
          <w:rFonts w:cs="Times New Roman"/>
          <w:szCs w:val="24"/>
        </w:rPr>
        <w:t>st</w:t>
      </w:r>
      <w:r w:rsidR="00F41174">
        <w:rPr>
          <w:rFonts w:cs="Times New Roman"/>
          <w:szCs w:val="24"/>
        </w:rPr>
        <w:t xml:space="preserve"> absolute divergence</w:t>
      </w:r>
      <w:r w:rsidR="00C6020F">
        <w:rPr>
          <w:rFonts w:cs="Times New Roman"/>
          <w:szCs w:val="24"/>
        </w:rPr>
        <w:t xml:space="preserve">. </w:t>
      </w:r>
      <w:r w:rsidR="00F41174">
        <w:rPr>
          <w:rFonts w:cs="Times New Roman"/>
          <w:szCs w:val="24"/>
        </w:rPr>
        <w:t>Although perhaps not surprising, this result</w:t>
      </w:r>
      <w:r w:rsidR="00C6020F">
        <w:rPr>
          <w:rFonts w:cs="Times New Roman"/>
          <w:szCs w:val="24"/>
        </w:rPr>
        <w:t xml:space="preserve"> </w:t>
      </w:r>
      <w:r w:rsidR="00F41174">
        <w:rPr>
          <w:rFonts w:cs="Times New Roman"/>
          <w:szCs w:val="24"/>
        </w:rPr>
        <w:t>pr</w:t>
      </w:r>
      <w:r w:rsidR="006D79CA">
        <w:rPr>
          <w:rFonts w:cs="Times New Roman"/>
          <w:szCs w:val="24"/>
        </w:rPr>
        <w:t>o</w:t>
      </w:r>
      <w:r w:rsidR="00F41174">
        <w:rPr>
          <w:rFonts w:cs="Times New Roman"/>
          <w:szCs w:val="24"/>
        </w:rPr>
        <w:t>vided</w:t>
      </w:r>
      <w:r w:rsidR="00C6020F">
        <w:rPr>
          <w:rFonts w:cs="Times New Roman"/>
          <w:szCs w:val="24"/>
        </w:rPr>
        <w:t xml:space="preserve"> us with </w:t>
      </w:r>
      <w:del w:id="626" w:author="Owen Petchey" w:date="2023-07-18T14:41:00Z">
        <w:r w:rsidR="00C6020F" w:rsidDel="00B619E8">
          <w:rPr>
            <w:rFonts w:cs="Times New Roman"/>
            <w:szCs w:val="24"/>
          </w:rPr>
          <w:delText xml:space="preserve">an </w:delText>
        </w:r>
        <w:r w:rsidR="0085544C" w:rsidDel="00B619E8">
          <w:rPr>
            <w:rFonts w:cs="Times New Roman"/>
            <w:szCs w:val="24"/>
          </w:rPr>
          <w:delText xml:space="preserve">intelligible proof </w:delText>
        </w:r>
      </w:del>
      <w:ins w:id="627" w:author="Owen Petchey" w:date="2023-07-18T14:41:00Z">
        <w:r w:rsidR="00B619E8">
          <w:rPr>
            <w:rFonts w:cs="Times New Roman"/>
            <w:szCs w:val="24"/>
          </w:rPr>
          <w:t xml:space="preserve">support </w:t>
        </w:r>
      </w:ins>
      <w:r w:rsidR="0085544C">
        <w:rPr>
          <w:rFonts w:cs="Times New Roman"/>
          <w:szCs w:val="24"/>
        </w:rPr>
        <w:t xml:space="preserve">that our approach to quantify absolute response diversity is meaningful and grounded on theoretical basis. </w:t>
      </w:r>
    </w:p>
    <w:p w14:paraId="1345446F" w14:textId="3695C90D" w:rsidR="0059415B" w:rsidRDefault="00D941D9" w:rsidP="0059415B">
      <w:pPr>
        <w:spacing w:after="0" w:line="276" w:lineRule="auto"/>
        <w:rPr>
          <w:rFonts w:cs="Times New Roman"/>
          <w:szCs w:val="24"/>
        </w:rPr>
      </w:pPr>
      <w:commentRangeStart w:id="628"/>
      <w:r w:rsidRPr="00F531DD">
        <w:rPr>
          <w:rFonts w:cs="Times New Roman"/>
          <w:szCs w:val="24"/>
        </w:rPr>
        <w:t>We initially simulated</w:t>
      </w:r>
      <w:r w:rsidR="00695DE2" w:rsidRPr="00F531DD">
        <w:rPr>
          <w:rFonts w:cs="Times New Roman"/>
          <w:szCs w:val="24"/>
        </w:rPr>
        <w:t xml:space="preserve"> a case where</w:t>
      </w:r>
      <w:r w:rsidR="00A468C4" w:rsidRPr="00F531DD">
        <w:rPr>
          <w:rFonts w:cs="Times New Roman"/>
          <w:szCs w:val="24"/>
        </w:rPr>
        <w:t xml:space="preserve"> species</w:t>
      </w:r>
      <w:r w:rsidR="0005193F" w:rsidRPr="00F531DD">
        <w:rPr>
          <w:rFonts w:cs="Times New Roman"/>
          <w:szCs w:val="24"/>
        </w:rPr>
        <w:t>’ growth rate</w:t>
      </w:r>
      <w:r w:rsidR="00F41174" w:rsidRPr="00F531DD">
        <w:rPr>
          <w:rFonts w:cs="Times New Roman"/>
          <w:szCs w:val="24"/>
        </w:rPr>
        <w:t>s</w:t>
      </w:r>
      <w:r w:rsidR="0005193F" w:rsidRPr="00F531DD">
        <w:rPr>
          <w:rFonts w:cs="Times New Roman"/>
          <w:szCs w:val="24"/>
        </w:rPr>
        <w:t xml:space="preserve"> </w:t>
      </w:r>
      <w:r w:rsidR="004F299C" w:rsidRPr="00F531DD">
        <w:rPr>
          <w:rFonts w:cs="Times New Roman"/>
          <w:szCs w:val="24"/>
        </w:rPr>
        <w:t>were</w:t>
      </w:r>
      <w:r w:rsidR="0005193F" w:rsidRPr="00F531DD">
        <w:rPr>
          <w:rFonts w:cs="Times New Roman"/>
          <w:szCs w:val="24"/>
        </w:rPr>
        <w:t xml:space="preserve"> </w:t>
      </w:r>
      <w:r w:rsidR="00A468C4" w:rsidRPr="00F531DD">
        <w:rPr>
          <w:rFonts w:cs="Times New Roman"/>
          <w:szCs w:val="24"/>
        </w:rPr>
        <w:t>more</w:t>
      </w:r>
      <w:r w:rsidR="0005193F" w:rsidRPr="00F531DD">
        <w:rPr>
          <w:rFonts w:cs="Times New Roman"/>
          <w:szCs w:val="24"/>
        </w:rPr>
        <w:t xml:space="preserve"> strongly influenced by temperature than salinity. </w:t>
      </w:r>
      <w:r w:rsidR="00B53CD8" w:rsidRPr="00F531DD">
        <w:rPr>
          <w:rFonts w:cs="Times New Roman"/>
          <w:szCs w:val="24"/>
        </w:rPr>
        <w:t xml:space="preserve">We introduced differences in the magnitude of responses </w:t>
      </w:r>
      <w:r w:rsidR="0075705C" w:rsidRPr="00F531DD">
        <w:rPr>
          <w:rFonts w:cs="Times New Roman"/>
          <w:szCs w:val="24"/>
        </w:rPr>
        <w:t xml:space="preserve">to the environmental variables </w:t>
      </w:r>
      <w:r w:rsidR="008D7CFC" w:rsidRPr="00F531DD">
        <w:rPr>
          <w:rFonts w:cs="Times New Roman"/>
          <w:szCs w:val="24"/>
        </w:rPr>
        <w:t xml:space="preserve">as </w:t>
      </w:r>
      <w:r w:rsidR="00816685" w:rsidRPr="00F531DD">
        <w:rPr>
          <w:rFonts w:cs="Times New Roman"/>
          <w:szCs w:val="24"/>
        </w:rPr>
        <w:t xml:space="preserve">generally species responses </w:t>
      </w:r>
      <w:r w:rsidR="002253CF" w:rsidRPr="00F531DD">
        <w:rPr>
          <w:rFonts w:cs="Times New Roman"/>
          <w:szCs w:val="24"/>
        </w:rPr>
        <w:t>may be</w:t>
      </w:r>
      <w:r w:rsidR="00816685" w:rsidRPr="00F531DD">
        <w:rPr>
          <w:rFonts w:cs="Times New Roman"/>
          <w:szCs w:val="24"/>
        </w:rPr>
        <w:t xml:space="preserve"> more affected by certain environmental drivers than others</w:t>
      </w:r>
      <w:r w:rsidR="0080358C" w:rsidRPr="00F531DD">
        <w:rPr>
          <w:rFonts w:cs="Times New Roman"/>
          <w:szCs w:val="24"/>
        </w:rPr>
        <w:t xml:space="preserve"> </w:t>
      </w:r>
      <w:r w:rsidR="00666947" w:rsidRPr="00F531DD">
        <w:rPr>
          <w:rFonts w:cs="Times New Roman"/>
          <w:szCs w:val="24"/>
        </w:rPr>
        <w:fldChar w:fldCharType="begin"/>
      </w:r>
      <w:r w:rsidR="007034E5">
        <w:rPr>
          <w:rFonts w:cs="Times New Roman"/>
          <w:szCs w:val="24"/>
        </w:rPr>
        <w:instrText xml:space="preserve"> ADDIN ZOTERO_ITEM CSL_CITATION {"citationID":"t0O60qdx","properties":{"formattedCitation":"(Schulhof {\\i{}et al.} 2019)","plainCitation":"(Schulhof et al. 2019)","noteIndex":0},"citationItems":[{"id":"q7yuC0cJ/ExM9PPSu","uris":["http://zotero.org/users/10426170/items/4ITL9C5A"],"itemData":{"id":533,"type":"article-journal","abstract":"Global change involves shifts in multiple environmental factors that act in concert to shape ecological systems in ways that depend on local biotic and abiotic conditions. Little is known about the effects of combined global change stressors on phytoplankton communities, and particularly how these are mediated by distinct community properties such as productivity, grazing pressure and size distribution. Here, we tested for the effects of warming and eutrophication on phytoplankton net growth rate and C:N:P stoichiometry in two phytoplankton cell size fractions (&lt;30 µm and &gt;30 µm) in the presence and absence of grazing in microcosm experiments. Because effects may also depend on lake productivity, we used phytoplankton communities from three Dutch lakes spanning a trophic gradient. We measured the response of each community to multifactorial combinations of temperature, nutrient, and grazing treatments and found that nutrients elevated net growth rates and reduced carbon:nutrient ratios of all three phytoplankton communities. Warming effects on growth and stoichiometry depended on nutrient supply and lake productivity, with enhanced growth in the most productive community dominated by cyanobacteria, and strongest stoichiometric responses in the most oligotrophic community at ambient nutrient levels. Grazing effects were also most evident in the most oligotrophic community, with reduced net growth rates and phytoplankton C:P stoichiometry that suggests consumer-driven nutrient recycling. Our experiments indicate that stoichiometric responses to warming and interactions with nutrient addition and grazing are not universal but depend on lake productivity and cell size distribution.","container-title":"Global Change Biology","DOI":"10.1111/gcb.14660","ISSN":"13652486","issue":"8","note":"PMID: 31004556","page":"2751-2762","title":"Phytoplankton growth and stoichiometric responses to warming, nutrient addition and grazing depend on lake productivity and cell size","volume":"25","author":[{"family":"Schulhof","given":"Marika A."},{"family":"Shurin","given":"Jonathan B."},{"family":"Declerck","given":"Steven A.J."},{"family":"Van de Waal","given":"Dedmer B."}],"issued":{"date-parts":[["2019"]]}}}],"schema":"https://github.com/citation-style-language/schema/raw/master/csl-citation.json"} </w:instrText>
      </w:r>
      <w:r w:rsidR="00666947" w:rsidRPr="00F531DD">
        <w:rPr>
          <w:rFonts w:cs="Times New Roman"/>
          <w:szCs w:val="24"/>
        </w:rPr>
        <w:fldChar w:fldCharType="separate"/>
      </w:r>
      <w:r w:rsidR="001F545C" w:rsidRPr="00F531DD">
        <w:rPr>
          <w:rFonts w:cs="Times New Roman"/>
        </w:rPr>
        <w:t xml:space="preserve">(Schulhof </w:t>
      </w:r>
      <w:r w:rsidR="001F545C" w:rsidRPr="00F531DD">
        <w:rPr>
          <w:rFonts w:cs="Times New Roman"/>
          <w:i/>
          <w:iCs/>
        </w:rPr>
        <w:t>et al.</w:t>
      </w:r>
      <w:r w:rsidR="001F545C" w:rsidRPr="00F531DD">
        <w:rPr>
          <w:rFonts w:cs="Times New Roman"/>
        </w:rPr>
        <w:t xml:space="preserve"> 2019)</w:t>
      </w:r>
      <w:r w:rsidR="00666947" w:rsidRPr="00F531DD">
        <w:rPr>
          <w:rFonts w:cs="Times New Roman"/>
          <w:szCs w:val="24"/>
        </w:rPr>
        <w:fldChar w:fldCharType="end"/>
      </w:r>
      <w:r w:rsidR="00816685" w:rsidRPr="00F531DD">
        <w:rPr>
          <w:rFonts w:cs="Times New Roman"/>
          <w:szCs w:val="24"/>
        </w:rPr>
        <w:t xml:space="preserve">. </w:t>
      </w:r>
      <w:r w:rsidR="00695DE2" w:rsidRPr="00F531DD">
        <w:rPr>
          <w:rFonts w:cs="Times New Roman"/>
          <w:szCs w:val="24"/>
        </w:rPr>
        <w:t>Yet,</w:t>
      </w:r>
      <w:r w:rsidR="00CE46CD" w:rsidRPr="00F531DD">
        <w:rPr>
          <w:rFonts w:cs="Times New Roman"/>
          <w:szCs w:val="24"/>
        </w:rPr>
        <w:t xml:space="preserve"> </w:t>
      </w:r>
      <w:r w:rsidR="00A14DFD" w:rsidRPr="00F531DD">
        <w:rPr>
          <w:rFonts w:cs="Times New Roman"/>
          <w:szCs w:val="24"/>
        </w:rPr>
        <w:t xml:space="preserve">we </w:t>
      </w:r>
      <w:r w:rsidR="009C6D05" w:rsidRPr="00F531DD">
        <w:rPr>
          <w:rFonts w:cs="Times New Roman"/>
          <w:szCs w:val="24"/>
        </w:rPr>
        <w:t>acknowledge</w:t>
      </w:r>
      <w:r w:rsidR="00B1754E">
        <w:rPr>
          <w:rFonts w:cs="Times New Roman"/>
          <w:szCs w:val="24"/>
        </w:rPr>
        <w:t>d</w:t>
      </w:r>
      <w:r w:rsidR="00CE46CD" w:rsidRPr="00F531DD">
        <w:rPr>
          <w:rFonts w:cs="Times New Roman"/>
          <w:szCs w:val="24"/>
        </w:rPr>
        <w:t xml:space="preserve"> that this</w:t>
      </w:r>
      <w:r w:rsidR="009C6D05" w:rsidRPr="00F531DD">
        <w:rPr>
          <w:rFonts w:cs="Times New Roman"/>
          <w:szCs w:val="24"/>
        </w:rPr>
        <w:t xml:space="preserve"> may not be always the case for all species</w:t>
      </w:r>
      <w:r w:rsidR="002D612B" w:rsidRPr="00F531DD">
        <w:rPr>
          <w:rFonts w:cs="Times New Roman"/>
          <w:szCs w:val="24"/>
        </w:rPr>
        <w:t xml:space="preserve">. For example, some species may be more affected in their growth rate </w:t>
      </w:r>
      <w:r w:rsidR="00F73529" w:rsidRPr="00F531DD">
        <w:rPr>
          <w:rFonts w:cs="Times New Roman"/>
          <w:szCs w:val="24"/>
        </w:rPr>
        <w:t>by salinity than temperature</w:t>
      </w:r>
      <w:r w:rsidR="005D4E0F" w:rsidRPr="00F531DD">
        <w:rPr>
          <w:rFonts w:cs="Times New Roman"/>
          <w:szCs w:val="24"/>
        </w:rPr>
        <w:t xml:space="preserve">, or temperature and salinity may have the same effect on species’ growth rate. We thus wanted to </w:t>
      </w:r>
      <w:r w:rsidR="00B1754E">
        <w:rPr>
          <w:rFonts w:cs="Times New Roman"/>
          <w:szCs w:val="24"/>
        </w:rPr>
        <w:t>investigate</w:t>
      </w:r>
      <w:r w:rsidR="005D4E0F" w:rsidRPr="00F531DD">
        <w:rPr>
          <w:rFonts w:cs="Times New Roman"/>
          <w:szCs w:val="24"/>
        </w:rPr>
        <w:t xml:space="preserve"> whether and how</w:t>
      </w:r>
      <w:r w:rsidR="003416ED" w:rsidRPr="00F531DD">
        <w:rPr>
          <w:rFonts w:cs="Times New Roman"/>
          <w:szCs w:val="24"/>
        </w:rPr>
        <w:t xml:space="preserve"> response diversity changes in communit</w:t>
      </w:r>
      <w:r w:rsidR="00253259" w:rsidRPr="00F531DD">
        <w:rPr>
          <w:rFonts w:cs="Times New Roman"/>
          <w:szCs w:val="24"/>
        </w:rPr>
        <w:t xml:space="preserve">ies </w:t>
      </w:r>
      <w:r w:rsidR="00DD0F7F" w:rsidRPr="00F531DD">
        <w:rPr>
          <w:rFonts w:cs="Times New Roman"/>
          <w:szCs w:val="24"/>
        </w:rPr>
        <w:t>composed of species whose growth rate</w:t>
      </w:r>
      <w:r w:rsidR="008E266C" w:rsidRPr="00F531DD">
        <w:rPr>
          <w:rFonts w:cs="Times New Roman"/>
          <w:szCs w:val="24"/>
        </w:rPr>
        <w:t xml:space="preserve"> is equally </w:t>
      </w:r>
      <w:r w:rsidR="008E266C" w:rsidRPr="00F531DD">
        <w:rPr>
          <w:rFonts w:cs="Times New Roman"/>
          <w:szCs w:val="24"/>
        </w:rPr>
        <w:lastRenderedPageBreak/>
        <w:t xml:space="preserve">influenced by temperature and salinity, compared to the case where temperature is dominant environmental variable in influencing species’ growth rate. </w:t>
      </w:r>
      <w:r w:rsidR="00647423" w:rsidRPr="00F531DD">
        <w:rPr>
          <w:rFonts w:cs="Times New Roman"/>
          <w:szCs w:val="24"/>
        </w:rPr>
        <w:t xml:space="preserve">Put differently, we investigated whether </w:t>
      </w:r>
      <w:r w:rsidR="00ED1A62">
        <w:rPr>
          <w:rFonts w:cs="Times New Roman"/>
          <w:szCs w:val="24"/>
        </w:rPr>
        <w:t>differences in the</w:t>
      </w:r>
      <w:r w:rsidR="00DC6924">
        <w:rPr>
          <w:rFonts w:cs="Times New Roman"/>
          <w:szCs w:val="24"/>
        </w:rPr>
        <w:t xml:space="preserve"> relative influence</w:t>
      </w:r>
      <w:r w:rsidR="005F3E3C">
        <w:rPr>
          <w:rFonts w:cs="Times New Roman"/>
          <w:szCs w:val="24"/>
        </w:rPr>
        <w:t xml:space="preserve"> </w:t>
      </w:r>
      <w:r w:rsidR="00DC6924">
        <w:rPr>
          <w:rFonts w:cs="Times New Roman"/>
          <w:szCs w:val="24"/>
        </w:rPr>
        <w:t xml:space="preserve">of </w:t>
      </w:r>
      <w:r w:rsidR="005F3E3C">
        <w:rPr>
          <w:rFonts w:cs="Times New Roman"/>
          <w:szCs w:val="24"/>
        </w:rPr>
        <w:t xml:space="preserve">environmental variables on species’ traits may determine </w:t>
      </w:r>
      <w:r w:rsidR="00034C22">
        <w:rPr>
          <w:rFonts w:cs="Times New Roman"/>
          <w:szCs w:val="24"/>
        </w:rPr>
        <w:t xml:space="preserve">different values of </w:t>
      </w:r>
      <w:r w:rsidR="005F3E3C">
        <w:rPr>
          <w:rFonts w:cs="Times New Roman"/>
          <w:szCs w:val="24"/>
        </w:rPr>
        <w:t xml:space="preserve">response diversity. </w:t>
      </w:r>
      <w:r w:rsidR="00074435">
        <w:rPr>
          <w:rFonts w:cs="Times New Roman"/>
          <w:szCs w:val="24"/>
        </w:rPr>
        <w:t>We indeed found differences between these two cases.</w:t>
      </w:r>
      <w:commentRangeEnd w:id="628"/>
      <w:r w:rsidR="00B11839">
        <w:rPr>
          <w:rStyle w:val="CommentReference"/>
        </w:rPr>
        <w:commentReference w:id="628"/>
      </w:r>
    </w:p>
    <w:p w14:paraId="10CBEC52" w14:textId="61DEB0EA" w:rsidR="00A468C4" w:rsidRDefault="00DA0497">
      <w:pPr>
        <w:spacing w:after="0" w:line="276" w:lineRule="auto"/>
        <w:ind w:firstLine="708"/>
        <w:rPr>
          <w:rFonts w:cs="Times New Roman"/>
          <w:szCs w:val="24"/>
        </w:rPr>
        <w:pPrChange w:id="629" w:author="Owen Petchey" w:date="2023-07-18T14:43:00Z">
          <w:pPr>
            <w:spacing w:after="0" w:line="276" w:lineRule="auto"/>
          </w:pPr>
        </w:pPrChange>
      </w:pPr>
      <w:r>
        <w:rPr>
          <w:rFonts w:cs="Times New Roman"/>
          <w:szCs w:val="24"/>
        </w:rPr>
        <w:t xml:space="preserve">For instance, absolute response diversity measured as divergence, </w:t>
      </w:r>
      <w:r w:rsidR="00F715AA">
        <w:rPr>
          <w:rFonts w:cs="Times New Roman"/>
          <w:szCs w:val="24"/>
        </w:rPr>
        <w:t>was found to be higher</w:t>
      </w:r>
      <w:r w:rsidR="00C2250D">
        <w:rPr>
          <w:rFonts w:cs="Times New Roman"/>
          <w:szCs w:val="24"/>
        </w:rPr>
        <w:t xml:space="preserve"> for a community having high diversity in</w:t>
      </w:r>
      <w:r w:rsidR="00471161">
        <w:rPr>
          <w:rFonts w:cs="Times New Roman"/>
          <w:szCs w:val="24"/>
        </w:rPr>
        <w:t xml:space="preserve"> species’</w:t>
      </w:r>
      <w:r w:rsidR="00C2250D">
        <w:rPr>
          <w:rFonts w:cs="Times New Roman"/>
          <w:szCs w:val="24"/>
        </w:rPr>
        <w:t xml:space="preserve"> optimum position</w:t>
      </w:r>
      <w:r w:rsidR="00506167">
        <w:rPr>
          <w:rFonts w:cs="Times New Roman"/>
          <w:szCs w:val="24"/>
        </w:rPr>
        <w:t>s</w:t>
      </w:r>
      <w:r w:rsidR="00C2250D">
        <w:rPr>
          <w:rFonts w:cs="Times New Roman"/>
          <w:szCs w:val="24"/>
        </w:rPr>
        <w:t xml:space="preserve"> for temperature, but low diversity for salinity, </w:t>
      </w:r>
      <w:r w:rsidR="00CD4B7B">
        <w:rPr>
          <w:rFonts w:cs="Times New Roman"/>
          <w:szCs w:val="24"/>
        </w:rPr>
        <w:t>compared to</w:t>
      </w:r>
      <w:r w:rsidR="00C2250D">
        <w:rPr>
          <w:rFonts w:cs="Times New Roman"/>
          <w:szCs w:val="24"/>
        </w:rPr>
        <w:t xml:space="preserve"> a community having high diversity in </w:t>
      </w:r>
      <w:r w:rsidR="00471161">
        <w:rPr>
          <w:rFonts w:cs="Times New Roman"/>
          <w:szCs w:val="24"/>
        </w:rPr>
        <w:t xml:space="preserve">species’ </w:t>
      </w:r>
      <w:r w:rsidR="00C2250D">
        <w:rPr>
          <w:rFonts w:cs="Times New Roman"/>
          <w:szCs w:val="24"/>
        </w:rPr>
        <w:t xml:space="preserve">optimum positions for salinity, but low for temperature (Fig. </w:t>
      </w:r>
      <w:r w:rsidR="00A406DB">
        <w:rPr>
          <w:rFonts w:cs="Times New Roman"/>
          <w:szCs w:val="24"/>
        </w:rPr>
        <w:t>12</w:t>
      </w:r>
      <w:r w:rsidR="00C2250D">
        <w:rPr>
          <w:rFonts w:cs="Times New Roman"/>
          <w:szCs w:val="24"/>
        </w:rPr>
        <w:t xml:space="preserve">). </w:t>
      </w:r>
      <w:r w:rsidR="00A406DB">
        <w:rPr>
          <w:rFonts w:cs="Times New Roman"/>
          <w:szCs w:val="24"/>
        </w:rPr>
        <w:t xml:space="preserve">When we </w:t>
      </w:r>
      <w:r w:rsidR="001C76AF">
        <w:rPr>
          <w:rFonts w:cs="Times New Roman"/>
          <w:szCs w:val="24"/>
        </w:rPr>
        <w:t xml:space="preserve">simulated the same example, but this time </w:t>
      </w:r>
      <w:r w:rsidR="00F94A3F">
        <w:rPr>
          <w:rFonts w:cs="Times New Roman"/>
          <w:szCs w:val="24"/>
        </w:rPr>
        <w:t xml:space="preserve">species had exactly the same </w:t>
      </w:r>
      <w:r w:rsidR="009F0D87">
        <w:rPr>
          <w:rFonts w:cs="Times New Roman"/>
          <w:szCs w:val="24"/>
        </w:rPr>
        <w:t xml:space="preserve">response curves to salinity and temperature (e.g. salinity and temperature have the same effect on species’ growth rate), the absolute </w:t>
      </w:r>
      <w:r w:rsidR="00DC3597">
        <w:rPr>
          <w:rFonts w:cs="Times New Roman"/>
          <w:szCs w:val="24"/>
        </w:rPr>
        <w:t>divergence</w:t>
      </w:r>
      <w:r w:rsidR="009F0D87">
        <w:rPr>
          <w:rFonts w:cs="Times New Roman"/>
          <w:szCs w:val="24"/>
        </w:rPr>
        <w:t xml:space="preserve"> </w:t>
      </w:r>
      <w:r w:rsidR="001C76AF">
        <w:rPr>
          <w:rFonts w:cs="Times New Roman"/>
          <w:szCs w:val="24"/>
        </w:rPr>
        <w:t>was</w:t>
      </w:r>
      <w:r w:rsidR="009F0D87">
        <w:rPr>
          <w:rFonts w:cs="Times New Roman"/>
          <w:szCs w:val="24"/>
        </w:rPr>
        <w:t xml:space="preserve"> the same</w:t>
      </w:r>
      <w:r w:rsidR="009C4308">
        <w:rPr>
          <w:rFonts w:cs="Times New Roman"/>
          <w:szCs w:val="24"/>
        </w:rPr>
        <w:t xml:space="preserve"> in the two scenarios</w:t>
      </w:r>
      <w:r w:rsidR="009F0D87">
        <w:rPr>
          <w:rFonts w:cs="Times New Roman"/>
          <w:szCs w:val="24"/>
        </w:rPr>
        <w:t xml:space="preserve"> (</w:t>
      </w:r>
      <w:r w:rsidR="00D47DC5">
        <w:rPr>
          <w:rFonts w:cs="Times New Roman"/>
          <w:szCs w:val="24"/>
        </w:rPr>
        <w:t>Fig 12</w:t>
      </w:r>
      <w:r w:rsidR="009F0D87">
        <w:rPr>
          <w:rFonts w:cs="Times New Roman"/>
          <w:szCs w:val="24"/>
        </w:rPr>
        <w:t>).</w:t>
      </w:r>
      <w:r w:rsidR="004459C1">
        <w:rPr>
          <w:rFonts w:cs="Times New Roman"/>
          <w:szCs w:val="24"/>
        </w:rPr>
        <w:t xml:space="preserve"> </w:t>
      </w:r>
      <w:commentRangeStart w:id="630"/>
      <w:r w:rsidR="004459C1" w:rsidRPr="0018218A">
        <w:rPr>
          <w:rFonts w:cs="Times New Roman"/>
          <w:b/>
          <w:bCs/>
          <w:szCs w:val="24"/>
          <w:rPrChange w:id="631" w:author="Owen Petchey" w:date="2023-07-18T14:43:00Z">
            <w:rPr>
              <w:rFonts w:cs="Times New Roman"/>
              <w:szCs w:val="24"/>
            </w:rPr>
          </w:rPrChange>
        </w:rPr>
        <w:t>Hence</w:t>
      </w:r>
      <w:r w:rsidR="00691568" w:rsidRPr="0018218A">
        <w:rPr>
          <w:rFonts w:cs="Times New Roman"/>
          <w:b/>
          <w:bCs/>
          <w:szCs w:val="24"/>
          <w:rPrChange w:id="632" w:author="Owen Petchey" w:date="2023-07-18T14:43:00Z">
            <w:rPr>
              <w:rFonts w:cs="Times New Roman"/>
              <w:szCs w:val="24"/>
            </w:rPr>
          </w:rPrChange>
        </w:rPr>
        <w:t xml:space="preserve">, </w:t>
      </w:r>
      <w:r w:rsidR="00203639" w:rsidRPr="0018218A">
        <w:rPr>
          <w:rFonts w:cs="Times New Roman"/>
          <w:b/>
          <w:bCs/>
          <w:szCs w:val="24"/>
          <w:rPrChange w:id="633" w:author="Owen Petchey" w:date="2023-07-18T14:43:00Z">
            <w:rPr>
              <w:rFonts w:cs="Times New Roman"/>
              <w:szCs w:val="24"/>
            </w:rPr>
          </w:rPrChange>
        </w:rPr>
        <w:t>response diversity is influence</w:t>
      </w:r>
      <w:r w:rsidR="00A63822" w:rsidRPr="0018218A">
        <w:rPr>
          <w:rFonts w:cs="Times New Roman"/>
          <w:b/>
          <w:bCs/>
          <w:szCs w:val="24"/>
          <w:rPrChange w:id="634" w:author="Owen Petchey" w:date="2023-07-18T14:43:00Z">
            <w:rPr>
              <w:rFonts w:cs="Times New Roman"/>
              <w:szCs w:val="24"/>
            </w:rPr>
          </w:rPrChange>
        </w:rPr>
        <w:t xml:space="preserve"> not only by the diversity in species responses to each of the environmental variable, but also by the relative </w:t>
      </w:r>
      <w:r w:rsidR="00912BD2" w:rsidRPr="0018218A">
        <w:rPr>
          <w:rFonts w:cs="Times New Roman"/>
          <w:b/>
          <w:bCs/>
          <w:szCs w:val="24"/>
          <w:rPrChange w:id="635" w:author="Owen Petchey" w:date="2023-07-18T14:43:00Z">
            <w:rPr>
              <w:rFonts w:cs="Times New Roman"/>
              <w:szCs w:val="24"/>
            </w:rPr>
          </w:rPrChange>
        </w:rPr>
        <w:t>impact of the environmental variables on the trait used to quantify response diversity.</w:t>
      </w:r>
      <w:r w:rsidR="00912BD2">
        <w:rPr>
          <w:rFonts w:cs="Times New Roman"/>
          <w:szCs w:val="24"/>
        </w:rPr>
        <w:t xml:space="preserve"> </w:t>
      </w:r>
      <w:commentRangeEnd w:id="630"/>
      <w:r w:rsidR="003C2B3F">
        <w:rPr>
          <w:rStyle w:val="CommentReference"/>
        </w:rPr>
        <w:commentReference w:id="630"/>
      </w:r>
    </w:p>
    <w:p w14:paraId="0D5A156E" w14:textId="5D1EBF4F" w:rsidR="000D75A6" w:rsidRPr="00A67B94" w:rsidRDefault="000D75A6">
      <w:pPr>
        <w:spacing w:after="0"/>
        <w:ind w:firstLine="357"/>
        <w:rPr>
          <w:rFonts w:cs="Times New Roman"/>
          <w:szCs w:val="24"/>
        </w:rPr>
        <w:pPrChange w:id="636" w:author="Owen Petchey" w:date="2023-07-18T14:48:00Z">
          <w:pPr>
            <w:spacing w:after="0"/>
          </w:pPr>
        </w:pPrChange>
      </w:pPr>
      <w:r>
        <w:rPr>
          <w:rFonts w:cs="Times New Roman"/>
          <w:szCs w:val="24"/>
        </w:rPr>
        <w:t xml:space="preserve">This </w:t>
      </w:r>
      <w:r w:rsidR="00D47DC5">
        <w:rPr>
          <w:rFonts w:cs="Times New Roman"/>
          <w:szCs w:val="24"/>
        </w:rPr>
        <w:t>was also</w:t>
      </w:r>
      <w:r>
        <w:rPr>
          <w:rFonts w:cs="Times New Roman"/>
          <w:szCs w:val="24"/>
        </w:rPr>
        <w:t xml:space="preserve"> particularly clear when looking at</w:t>
      </w:r>
      <w:r w:rsidR="00EA1B5B">
        <w:rPr>
          <w:rFonts w:cs="Times New Roman"/>
          <w:szCs w:val="24"/>
        </w:rPr>
        <w:t xml:space="preserve"> absolute</w:t>
      </w:r>
      <w:r>
        <w:rPr>
          <w:rFonts w:cs="Times New Roman"/>
          <w:szCs w:val="24"/>
        </w:rPr>
        <w:t xml:space="preserve"> </w:t>
      </w:r>
      <w:commentRangeStart w:id="637"/>
      <w:ins w:id="638" w:author="Owen Petchey" w:date="2023-07-18T14:43:00Z">
        <w:r w:rsidR="003C2B3F">
          <w:rPr>
            <w:rFonts w:cs="Times New Roman"/>
            <w:szCs w:val="24"/>
          </w:rPr>
          <w:t xml:space="preserve">functional </w:t>
        </w:r>
      </w:ins>
      <w:r w:rsidR="00420CC5">
        <w:rPr>
          <w:rFonts w:cs="Times New Roman"/>
          <w:szCs w:val="24"/>
        </w:rPr>
        <w:t xml:space="preserve">divergence </w:t>
      </w:r>
      <w:commentRangeEnd w:id="637"/>
      <w:r w:rsidR="009A6A15">
        <w:rPr>
          <w:rStyle w:val="CommentReference"/>
        </w:rPr>
        <w:commentReference w:id="637"/>
      </w:r>
      <w:r w:rsidR="00420CC5">
        <w:rPr>
          <w:rFonts w:cs="Times New Roman"/>
          <w:szCs w:val="24"/>
        </w:rPr>
        <w:t xml:space="preserve">of the community three </w:t>
      </w:r>
      <w:r w:rsidR="00355384">
        <w:rPr>
          <w:rFonts w:cs="Times New Roman"/>
          <w:szCs w:val="24"/>
        </w:rPr>
        <w:t xml:space="preserve">of the </w:t>
      </w:r>
      <w:r w:rsidR="00D47DC5">
        <w:rPr>
          <w:rFonts w:cs="Times New Roman"/>
          <w:szCs w:val="24"/>
        </w:rPr>
        <w:t>negative</w:t>
      </w:r>
      <w:r w:rsidR="00D47DC5" w:rsidRPr="0003179C">
        <w:rPr>
          <w:rFonts w:cs="Times New Roman"/>
          <w:szCs w:val="24"/>
        </w:rPr>
        <w:t xml:space="preserve"> correlation in optimum diversity</w:t>
      </w:r>
      <w:r w:rsidR="00D47DC5">
        <w:rPr>
          <w:rFonts w:cs="Times New Roman"/>
          <w:szCs w:val="24"/>
        </w:rPr>
        <w:t xml:space="preserve"> scenario </w:t>
      </w:r>
      <w:r w:rsidR="00355384">
        <w:rPr>
          <w:rFonts w:cs="Times New Roman"/>
          <w:szCs w:val="24"/>
        </w:rPr>
        <w:t xml:space="preserve">(high diversity in </w:t>
      </w:r>
      <w:r w:rsidR="004624EA">
        <w:rPr>
          <w:rFonts w:cs="Times New Roman"/>
          <w:szCs w:val="24"/>
        </w:rPr>
        <w:t xml:space="preserve">species’ </w:t>
      </w:r>
      <w:r w:rsidR="00355384">
        <w:rPr>
          <w:rFonts w:cs="Times New Roman"/>
          <w:szCs w:val="24"/>
        </w:rPr>
        <w:t xml:space="preserve">responses to temperature, but low to salinity), which showed a higher </w:t>
      </w:r>
      <w:r w:rsidR="00CA488C">
        <w:rPr>
          <w:rFonts w:cs="Times New Roman"/>
          <w:szCs w:val="24"/>
        </w:rPr>
        <w:t xml:space="preserve">value compared to communities two of the first, second, and third scenarios (all showing intermediate </w:t>
      </w:r>
      <w:r w:rsidR="00C97765">
        <w:rPr>
          <w:rFonts w:cs="Times New Roman"/>
          <w:szCs w:val="24"/>
        </w:rPr>
        <w:t xml:space="preserve">species’ </w:t>
      </w:r>
      <w:r w:rsidR="00CA488C">
        <w:rPr>
          <w:rFonts w:cs="Times New Roman"/>
          <w:szCs w:val="24"/>
        </w:rPr>
        <w:t>diversity in response to both salinity and temperature)</w:t>
      </w:r>
      <w:r w:rsidR="00456924">
        <w:rPr>
          <w:rFonts w:cs="Times New Roman"/>
          <w:szCs w:val="24"/>
        </w:rPr>
        <w:t xml:space="preserve">. </w:t>
      </w:r>
      <w:r w:rsidR="001B71A4">
        <w:rPr>
          <w:rFonts w:cs="Times New Roman"/>
          <w:szCs w:val="24"/>
        </w:rPr>
        <w:t>Th</w:t>
      </w:r>
      <w:r w:rsidR="002B51CE">
        <w:rPr>
          <w:rFonts w:cs="Times New Roman"/>
          <w:szCs w:val="24"/>
        </w:rPr>
        <w:t>is seems to suggest</w:t>
      </w:r>
      <w:r w:rsidR="000A17CC">
        <w:rPr>
          <w:rFonts w:cs="Times New Roman"/>
          <w:szCs w:val="24"/>
        </w:rPr>
        <w:t xml:space="preserve"> that having high diversity in </w:t>
      </w:r>
      <w:r w:rsidR="008D1F52">
        <w:rPr>
          <w:rFonts w:cs="Times New Roman"/>
          <w:szCs w:val="24"/>
        </w:rPr>
        <w:t xml:space="preserve">species’ </w:t>
      </w:r>
      <w:r w:rsidR="000A17CC">
        <w:rPr>
          <w:rFonts w:cs="Times New Roman"/>
          <w:szCs w:val="24"/>
        </w:rPr>
        <w:t xml:space="preserve">responses to one environmental driver, but low to another one, leads to higher </w:t>
      </w:r>
      <w:r w:rsidR="00314EF1">
        <w:rPr>
          <w:rFonts w:cs="Times New Roman"/>
          <w:szCs w:val="24"/>
        </w:rPr>
        <w:t>absolute dissimilarity</w:t>
      </w:r>
      <w:r w:rsidR="000A17CC">
        <w:rPr>
          <w:rFonts w:cs="Times New Roman"/>
          <w:szCs w:val="24"/>
        </w:rPr>
        <w:t xml:space="preserve"> compared to</w:t>
      </w:r>
      <w:r w:rsidR="00B924C5">
        <w:rPr>
          <w:rFonts w:cs="Times New Roman"/>
          <w:szCs w:val="24"/>
        </w:rPr>
        <w:t xml:space="preserve"> having intermediate diversity of </w:t>
      </w:r>
      <w:r w:rsidR="008D1F52">
        <w:rPr>
          <w:rFonts w:cs="Times New Roman"/>
          <w:szCs w:val="24"/>
        </w:rPr>
        <w:t xml:space="preserve">species’ </w:t>
      </w:r>
      <w:r w:rsidR="00B924C5">
        <w:rPr>
          <w:rFonts w:cs="Times New Roman"/>
          <w:szCs w:val="24"/>
        </w:rPr>
        <w:t xml:space="preserve">responses to both environmental drivers. </w:t>
      </w:r>
      <w:r w:rsidR="0085708C">
        <w:rPr>
          <w:rFonts w:cs="Times New Roman"/>
          <w:szCs w:val="24"/>
        </w:rPr>
        <w:t xml:space="preserve">However, this is again determined by the </w:t>
      </w:r>
      <w:r w:rsidR="00483175">
        <w:rPr>
          <w:rFonts w:cs="Times New Roman"/>
          <w:szCs w:val="24"/>
        </w:rPr>
        <w:t>stronger response species show to temperature. Wh</w:t>
      </w:r>
      <w:r w:rsidR="00A25AC0">
        <w:rPr>
          <w:rFonts w:cs="Times New Roman"/>
          <w:szCs w:val="24"/>
        </w:rPr>
        <w:t xml:space="preserve">en species are equally influenced by two environmental variables, </w:t>
      </w:r>
      <w:r w:rsidR="00F15DEA">
        <w:rPr>
          <w:rFonts w:cs="Times New Roman"/>
          <w:szCs w:val="24"/>
        </w:rPr>
        <w:t xml:space="preserve">there is actually no qualitative difference </w:t>
      </w:r>
      <w:r w:rsidR="006B0F7A">
        <w:rPr>
          <w:rFonts w:cs="Times New Roman"/>
          <w:szCs w:val="24"/>
        </w:rPr>
        <w:t xml:space="preserve">in absolute divergence </w:t>
      </w:r>
      <w:r w:rsidR="00F15DEA">
        <w:rPr>
          <w:rFonts w:cs="Times New Roman"/>
          <w:szCs w:val="24"/>
        </w:rPr>
        <w:t xml:space="preserve">between the </w:t>
      </w:r>
      <w:r w:rsidR="00F4048A">
        <w:rPr>
          <w:rFonts w:cs="Times New Roman"/>
          <w:szCs w:val="24"/>
        </w:rPr>
        <w:t xml:space="preserve">two scenario exposed above (high:low vs </w:t>
      </w:r>
      <w:r w:rsidR="008624B6">
        <w:rPr>
          <w:rFonts w:cs="Times New Roman"/>
          <w:szCs w:val="24"/>
        </w:rPr>
        <w:t xml:space="preserve">intermediate:intermediate, </w:t>
      </w:r>
      <w:r w:rsidR="00D47DC5">
        <w:rPr>
          <w:rFonts w:cs="Times New Roman"/>
          <w:szCs w:val="24"/>
        </w:rPr>
        <w:t>Fig 12</w:t>
      </w:r>
      <w:r w:rsidR="00F4048A">
        <w:rPr>
          <w:rFonts w:cs="Times New Roman"/>
          <w:szCs w:val="24"/>
        </w:rPr>
        <w:t>)</w:t>
      </w:r>
      <w:r w:rsidR="008624B6">
        <w:rPr>
          <w:rFonts w:cs="Times New Roman"/>
          <w:szCs w:val="24"/>
        </w:rPr>
        <w:t xml:space="preserve">. </w:t>
      </w:r>
      <w:r w:rsidR="003B2824">
        <w:rPr>
          <w:rFonts w:cs="Times New Roman"/>
          <w:szCs w:val="24"/>
        </w:rPr>
        <w:t xml:space="preserve">Overall, </w:t>
      </w:r>
      <w:r w:rsidR="003128EC">
        <w:rPr>
          <w:rFonts w:cs="Times New Roman"/>
          <w:szCs w:val="24"/>
        </w:rPr>
        <w:t xml:space="preserve">we highlight here the </w:t>
      </w:r>
      <w:r w:rsidR="00B078A7">
        <w:rPr>
          <w:rFonts w:cs="Times New Roman"/>
          <w:szCs w:val="24"/>
        </w:rPr>
        <w:t xml:space="preserve">dependence of response diversity not only on the diversity in species’ responses to the single environmental variables, but also on the magnitude </w:t>
      </w:r>
      <w:r w:rsidR="00462477">
        <w:rPr>
          <w:rFonts w:cs="Times New Roman"/>
          <w:szCs w:val="24"/>
        </w:rPr>
        <w:t>of the response</w:t>
      </w:r>
      <w:r w:rsidR="001719C7">
        <w:rPr>
          <w:rFonts w:cs="Times New Roman"/>
          <w:szCs w:val="24"/>
        </w:rPr>
        <w:t xml:space="preserve"> </w:t>
      </w:r>
      <w:r w:rsidR="00AD2B40">
        <w:rPr>
          <w:rFonts w:cs="Times New Roman"/>
          <w:szCs w:val="24"/>
        </w:rPr>
        <w:t xml:space="preserve">species show </w:t>
      </w:r>
      <w:r w:rsidR="00462477">
        <w:rPr>
          <w:rFonts w:cs="Times New Roman"/>
          <w:szCs w:val="24"/>
        </w:rPr>
        <w:t>to each environmental variable.</w:t>
      </w:r>
    </w:p>
    <w:p w14:paraId="620E03F5" w14:textId="77777777" w:rsidR="00A67B94" w:rsidRDefault="00A67B94" w:rsidP="00EB11FD">
      <w:pPr>
        <w:spacing w:line="276" w:lineRule="auto"/>
        <w:rPr>
          <w:rFonts w:cs="Times New Roman"/>
          <w:szCs w:val="24"/>
        </w:rPr>
      </w:pPr>
    </w:p>
    <w:p w14:paraId="44B36706" w14:textId="3AF10D05" w:rsidR="0080620C" w:rsidRPr="0080620C" w:rsidRDefault="0080620C" w:rsidP="0080620C">
      <w:pPr>
        <w:pStyle w:val="Heading2"/>
      </w:pPr>
      <w:r>
        <w:t xml:space="preserve">Discussion on the </w:t>
      </w:r>
      <w:r w:rsidR="002F37E1">
        <w:t xml:space="preserve">effects of mean value of environmental variables </w:t>
      </w:r>
      <w:r>
        <w:t>of multifarious response diversity</w:t>
      </w:r>
      <w:r w:rsidR="005A1FDD">
        <w:t xml:space="preserve"> </w:t>
      </w:r>
    </w:p>
    <w:p w14:paraId="022A1EAB" w14:textId="77777777" w:rsidR="009026CD" w:rsidRDefault="00545F80" w:rsidP="009E54A5">
      <w:pPr>
        <w:spacing w:after="0" w:line="276" w:lineRule="auto"/>
        <w:rPr>
          <w:ins w:id="639" w:author="Owen Petchey" w:date="2023-07-18T14:49:00Z"/>
          <w:rFonts w:cs="Times New Roman"/>
          <w:szCs w:val="24"/>
        </w:rPr>
      </w:pPr>
      <w:r>
        <w:rPr>
          <w:rFonts w:cs="Times New Roman"/>
          <w:szCs w:val="24"/>
        </w:rPr>
        <w:t xml:space="preserve">The mean value around which the environmental variables fluctuate </w:t>
      </w:r>
      <w:r w:rsidR="005F4479">
        <w:rPr>
          <w:rFonts w:cs="Times New Roman"/>
          <w:szCs w:val="24"/>
        </w:rPr>
        <w:t xml:space="preserve">was found to be an important driver of response diversity. We anticipated that </w:t>
      </w:r>
      <w:r w:rsidR="00DF6CE8">
        <w:rPr>
          <w:rFonts w:cs="Times New Roman"/>
          <w:szCs w:val="24"/>
        </w:rPr>
        <w:t xml:space="preserve">the highest response diversity should have been found when temperature and salinity fluctuate around an intermediate </w:t>
      </w:r>
      <w:r w:rsidR="002F7D61">
        <w:rPr>
          <w:rFonts w:cs="Times New Roman"/>
          <w:szCs w:val="24"/>
        </w:rPr>
        <w:t>mean value in communities having high diversity in species’ responses to both environmental variables.</w:t>
      </w:r>
    </w:p>
    <w:p w14:paraId="7ECD4ABA" w14:textId="58110E05" w:rsidR="00505146" w:rsidRDefault="002F7D61">
      <w:pPr>
        <w:spacing w:after="0" w:line="276" w:lineRule="auto"/>
        <w:ind w:firstLine="708"/>
        <w:rPr>
          <w:rFonts w:cs="Times New Roman"/>
          <w:szCs w:val="24"/>
        </w:rPr>
        <w:pPrChange w:id="640" w:author="Owen Petchey" w:date="2023-07-18T14:49:00Z">
          <w:pPr>
            <w:spacing w:after="0" w:line="276" w:lineRule="auto"/>
          </w:pPr>
        </w:pPrChange>
      </w:pPr>
      <w:del w:id="641" w:author="Owen Petchey" w:date="2023-07-18T14:49:00Z">
        <w:r w:rsidDel="009026CD">
          <w:rPr>
            <w:rFonts w:cs="Times New Roman"/>
            <w:szCs w:val="24"/>
          </w:rPr>
          <w:delText xml:space="preserve"> </w:delText>
        </w:r>
      </w:del>
      <w:r w:rsidR="00BF226D">
        <w:rPr>
          <w:rFonts w:cs="Times New Roman"/>
          <w:szCs w:val="24"/>
        </w:rPr>
        <w:t xml:space="preserve">This expectation was not met for </w:t>
      </w:r>
      <w:del w:id="642" w:author="Owen Petchey" w:date="2023-07-18T14:49:00Z">
        <w:r w:rsidR="005D5E1F" w:rsidDel="00D17B5B">
          <w:rPr>
            <w:rFonts w:cs="Times New Roman"/>
            <w:szCs w:val="24"/>
          </w:rPr>
          <w:delText>what concerns</w:delText>
        </w:r>
      </w:del>
      <w:ins w:id="643" w:author="Owen Petchey" w:date="2023-07-18T14:49:00Z">
        <w:r w:rsidR="00D17B5B">
          <w:rPr>
            <w:rFonts w:cs="Times New Roman"/>
            <w:szCs w:val="24"/>
          </w:rPr>
          <w:t>response</w:t>
        </w:r>
      </w:ins>
      <w:r w:rsidR="005D5E1F">
        <w:rPr>
          <w:rFonts w:cs="Times New Roman"/>
          <w:szCs w:val="24"/>
        </w:rPr>
        <w:t xml:space="preserve"> dissimilarity. Dissimilarity </w:t>
      </w:r>
      <w:r w:rsidR="00FF2F6B">
        <w:rPr>
          <w:rFonts w:cs="Times New Roman"/>
          <w:szCs w:val="24"/>
        </w:rPr>
        <w:t>was</w:t>
      </w:r>
      <w:r w:rsidR="005D5E1F">
        <w:rPr>
          <w:rFonts w:cs="Times New Roman"/>
          <w:szCs w:val="24"/>
        </w:rPr>
        <w:t xml:space="preserve"> found to be consistently higher </w:t>
      </w:r>
      <w:r w:rsidR="00290339">
        <w:rPr>
          <w:rFonts w:cs="Times New Roman"/>
          <w:szCs w:val="24"/>
        </w:rPr>
        <w:t xml:space="preserve">when temperature and </w:t>
      </w:r>
      <w:r w:rsidR="00BE77E3">
        <w:rPr>
          <w:rFonts w:cs="Times New Roman"/>
          <w:szCs w:val="24"/>
        </w:rPr>
        <w:t>salinity</w:t>
      </w:r>
      <w:r w:rsidR="00290339">
        <w:rPr>
          <w:rFonts w:cs="Times New Roman"/>
          <w:szCs w:val="24"/>
        </w:rPr>
        <w:t xml:space="preserve"> were fluctuating around </w:t>
      </w:r>
      <w:r w:rsidR="00BE506B">
        <w:rPr>
          <w:rFonts w:cs="Times New Roman"/>
          <w:szCs w:val="24"/>
        </w:rPr>
        <w:t>high mean values</w:t>
      </w:r>
      <w:r w:rsidR="006F417A">
        <w:rPr>
          <w:rFonts w:cs="Times New Roman"/>
          <w:szCs w:val="24"/>
        </w:rPr>
        <w:t>, independently on whether temperature was the dominant environmental driver or not</w:t>
      </w:r>
      <w:r w:rsidR="00BE506B">
        <w:rPr>
          <w:rFonts w:cs="Times New Roman"/>
          <w:szCs w:val="24"/>
        </w:rPr>
        <w:t xml:space="preserve">. Yet, this is easily explained by the shape of </w:t>
      </w:r>
      <w:r w:rsidR="00DC3477">
        <w:rPr>
          <w:rFonts w:cs="Times New Roman"/>
          <w:szCs w:val="24"/>
        </w:rPr>
        <w:t xml:space="preserve">species’ response curves, which showed the </w:t>
      </w:r>
      <w:r w:rsidR="00457F99">
        <w:rPr>
          <w:rFonts w:cs="Times New Roman"/>
          <w:szCs w:val="24"/>
        </w:rPr>
        <w:t xml:space="preserve">largest </w:t>
      </w:r>
      <w:r w:rsidR="00295E6A">
        <w:rPr>
          <w:rFonts w:cs="Times New Roman"/>
          <w:szCs w:val="24"/>
        </w:rPr>
        <w:t xml:space="preserve">magnitude </w:t>
      </w:r>
      <w:r w:rsidR="009F4BAC">
        <w:rPr>
          <w:rFonts w:cs="Times New Roman"/>
          <w:szCs w:val="24"/>
        </w:rPr>
        <w:t xml:space="preserve">of change in growth rate in response to </w:t>
      </w:r>
      <w:r w:rsidR="00B55941">
        <w:rPr>
          <w:rFonts w:cs="Times New Roman"/>
          <w:szCs w:val="24"/>
        </w:rPr>
        <w:t xml:space="preserve">either </w:t>
      </w:r>
      <w:r w:rsidR="009F4BAC">
        <w:rPr>
          <w:rFonts w:cs="Times New Roman"/>
          <w:szCs w:val="24"/>
        </w:rPr>
        <w:t>temperature</w:t>
      </w:r>
      <w:r w:rsidR="00EE2C01">
        <w:rPr>
          <w:rFonts w:cs="Times New Roman"/>
          <w:szCs w:val="24"/>
        </w:rPr>
        <w:t xml:space="preserve"> </w:t>
      </w:r>
      <w:r w:rsidR="00B55941">
        <w:rPr>
          <w:rFonts w:cs="Times New Roman"/>
          <w:szCs w:val="24"/>
        </w:rPr>
        <w:t xml:space="preserve">or </w:t>
      </w:r>
      <w:r w:rsidR="00BA1043">
        <w:rPr>
          <w:rFonts w:cs="Times New Roman"/>
          <w:szCs w:val="24"/>
        </w:rPr>
        <w:t xml:space="preserve">salinity </w:t>
      </w:r>
      <w:r w:rsidR="00EE2C01">
        <w:rPr>
          <w:rFonts w:cs="Times New Roman"/>
          <w:szCs w:val="24"/>
        </w:rPr>
        <w:t>at the higher end of the gradient</w:t>
      </w:r>
      <w:r w:rsidR="00BA1043">
        <w:rPr>
          <w:rFonts w:cs="Times New Roman"/>
          <w:szCs w:val="24"/>
        </w:rPr>
        <w:t>s</w:t>
      </w:r>
      <w:r w:rsidR="00C64D82">
        <w:rPr>
          <w:rFonts w:cs="Times New Roman"/>
          <w:szCs w:val="24"/>
        </w:rPr>
        <w:t xml:space="preserve"> (supplement figure)</w:t>
      </w:r>
      <w:r w:rsidR="00EE2C01">
        <w:rPr>
          <w:rFonts w:cs="Times New Roman"/>
          <w:szCs w:val="24"/>
        </w:rPr>
        <w:t xml:space="preserve">. </w:t>
      </w:r>
      <w:r w:rsidR="00AD6BDD">
        <w:rPr>
          <w:rFonts w:cs="Times New Roman"/>
          <w:szCs w:val="24"/>
        </w:rPr>
        <w:t>That is, species show</w:t>
      </w:r>
      <w:r w:rsidR="003214BA">
        <w:rPr>
          <w:rFonts w:cs="Times New Roman"/>
          <w:szCs w:val="24"/>
        </w:rPr>
        <w:t xml:space="preserve"> (mostly) </w:t>
      </w:r>
      <w:r w:rsidR="008A3EB8">
        <w:rPr>
          <w:rFonts w:cs="Times New Roman"/>
          <w:szCs w:val="24"/>
        </w:rPr>
        <w:t>large and</w:t>
      </w:r>
      <w:r w:rsidR="003214BA">
        <w:rPr>
          <w:rFonts w:cs="Times New Roman"/>
          <w:szCs w:val="24"/>
        </w:rPr>
        <w:t xml:space="preserve"> negative growth rate </w:t>
      </w:r>
      <w:r w:rsidR="006D0FB5">
        <w:rPr>
          <w:rFonts w:cs="Times New Roman"/>
          <w:szCs w:val="24"/>
        </w:rPr>
        <w:t xml:space="preserve">values </w:t>
      </w:r>
      <w:r w:rsidR="003214BA">
        <w:rPr>
          <w:rFonts w:cs="Times New Roman"/>
          <w:szCs w:val="24"/>
        </w:rPr>
        <w:t xml:space="preserve">at </w:t>
      </w:r>
      <w:r w:rsidR="006D0FB5">
        <w:rPr>
          <w:rFonts w:cs="Times New Roman"/>
          <w:szCs w:val="24"/>
        </w:rPr>
        <w:t>high</w:t>
      </w:r>
      <w:r w:rsidR="003214BA">
        <w:rPr>
          <w:rFonts w:cs="Times New Roman"/>
          <w:szCs w:val="24"/>
        </w:rPr>
        <w:t xml:space="preserve"> values of salinity or temperature</w:t>
      </w:r>
      <w:r w:rsidR="008A3EB8">
        <w:rPr>
          <w:rFonts w:cs="Times New Roman"/>
          <w:szCs w:val="24"/>
        </w:rPr>
        <w:t xml:space="preserve"> compa</w:t>
      </w:r>
      <w:r w:rsidR="00B61B7C">
        <w:rPr>
          <w:rFonts w:cs="Times New Roman"/>
          <w:szCs w:val="24"/>
        </w:rPr>
        <w:t>red to the re</w:t>
      </w:r>
      <w:r w:rsidR="00562963">
        <w:rPr>
          <w:rFonts w:cs="Times New Roman"/>
          <w:szCs w:val="24"/>
        </w:rPr>
        <w:t xml:space="preserve">st of gradient. </w:t>
      </w:r>
      <w:r w:rsidR="00562963">
        <w:rPr>
          <w:rFonts w:cs="Times New Roman"/>
          <w:szCs w:val="24"/>
        </w:rPr>
        <w:lastRenderedPageBreak/>
        <w:t xml:space="preserve">Though, when diversity in species’ responses increases, </w:t>
      </w:r>
      <w:r w:rsidR="00A3150A">
        <w:rPr>
          <w:rFonts w:cs="Times New Roman"/>
          <w:szCs w:val="24"/>
        </w:rPr>
        <w:t xml:space="preserve">even a less negative growth rate in the high end of the gradient for one of the two environmental variables results in a large </w:t>
      </w:r>
      <w:r w:rsidR="00265663">
        <w:rPr>
          <w:rFonts w:cs="Times New Roman"/>
          <w:szCs w:val="24"/>
        </w:rPr>
        <w:t xml:space="preserve">value of dissimilarity. It is worthwhile remembering that dissimilarity does not consider the </w:t>
      </w:r>
      <w:r w:rsidR="00AC5043">
        <w:rPr>
          <w:rFonts w:cs="Times New Roman"/>
          <w:szCs w:val="24"/>
        </w:rPr>
        <w:t xml:space="preserve">direction of the variation </w:t>
      </w:r>
      <w:r w:rsidR="00961285">
        <w:rPr>
          <w:rFonts w:cs="Times New Roman"/>
          <w:szCs w:val="24"/>
        </w:rPr>
        <w:t>in the derivative values, but only consider</w:t>
      </w:r>
      <w:r w:rsidR="00952F56">
        <w:rPr>
          <w:rFonts w:cs="Times New Roman"/>
          <w:szCs w:val="24"/>
        </w:rPr>
        <w:t>s</w:t>
      </w:r>
      <w:r w:rsidR="00961285">
        <w:rPr>
          <w:rFonts w:cs="Times New Roman"/>
          <w:szCs w:val="24"/>
        </w:rPr>
        <w:t xml:space="preserve"> the absolute variation. Hence, even if most of the responses have the same direction (negative growth rates, and thus negative derivatives)</w:t>
      </w:r>
      <w:r w:rsidR="00652CF6">
        <w:rPr>
          <w:rFonts w:cs="Times New Roman"/>
          <w:szCs w:val="24"/>
        </w:rPr>
        <w:t xml:space="preserve">, </w:t>
      </w:r>
      <w:r w:rsidR="001C4734">
        <w:rPr>
          <w:rFonts w:cs="Times New Roman"/>
          <w:szCs w:val="24"/>
        </w:rPr>
        <w:t xml:space="preserve">but </w:t>
      </w:r>
      <w:r w:rsidR="00652CF6">
        <w:rPr>
          <w:rFonts w:cs="Times New Roman"/>
          <w:szCs w:val="24"/>
        </w:rPr>
        <w:t xml:space="preserve">one or few species in a community </w:t>
      </w:r>
      <w:r w:rsidR="0019500F">
        <w:rPr>
          <w:rFonts w:cs="Times New Roman"/>
          <w:szCs w:val="24"/>
        </w:rPr>
        <w:t>show</w:t>
      </w:r>
      <w:r w:rsidR="00652CF6">
        <w:rPr>
          <w:rFonts w:cs="Times New Roman"/>
          <w:szCs w:val="24"/>
        </w:rPr>
        <w:t xml:space="preserve"> </w:t>
      </w:r>
      <w:del w:id="644" w:author="Owen Petchey" w:date="2023-07-18T14:50:00Z">
        <w:r w:rsidR="00652CF6" w:rsidDel="00BB32C5">
          <w:rPr>
            <w:rFonts w:cs="Times New Roman"/>
            <w:szCs w:val="24"/>
          </w:rPr>
          <w:delText xml:space="preserve">positive or </w:delText>
        </w:r>
      </w:del>
      <w:r w:rsidR="00652CF6">
        <w:rPr>
          <w:rFonts w:cs="Times New Roman"/>
          <w:szCs w:val="24"/>
        </w:rPr>
        <w:t xml:space="preserve">less negative </w:t>
      </w:r>
      <w:r w:rsidR="008C29B2">
        <w:rPr>
          <w:rFonts w:cs="Times New Roman"/>
          <w:szCs w:val="24"/>
        </w:rPr>
        <w:t>growth rate</w:t>
      </w:r>
      <w:r w:rsidR="0076036D">
        <w:rPr>
          <w:rFonts w:cs="Times New Roman"/>
          <w:szCs w:val="24"/>
        </w:rPr>
        <w:t>,</w:t>
      </w:r>
      <w:r w:rsidR="008C29B2">
        <w:rPr>
          <w:rFonts w:cs="Times New Roman"/>
          <w:szCs w:val="24"/>
        </w:rPr>
        <w:t xml:space="preserve"> </w:t>
      </w:r>
      <w:r w:rsidR="0076036D">
        <w:rPr>
          <w:rFonts w:cs="Times New Roman"/>
          <w:szCs w:val="24"/>
        </w:rPr>
        <w:t>this is sufficient to</w:t>
      </w:r>
      <w:r w:rsidR="008C29B2">
        <w:rPr>
          <w:rFonts w:cs="Times New Roman"/>
          <w:szCs w:val="24"/>
        </w:rPr>
        <w:t xml:space="preserve"> determine a high dissimilarity value. </w:t>
      </w:r>
    </w:p>
    <w:p w14:paraId="461524DC" w14:textId="11A3D31E" w:rsidR="007E25C1" w:rsidRDefault="00266029">
      <w:pPr>
        <w:spacing w:after="0" w:line="276" w:lineRule="auto"/>
        <w:ind w:firstLine="708"/>
        <w:rPr>
          <w:rFonts w:cs="Times New Roman"/>
          <w:szCs w:val="24"/>
        </w:rPr>
        <w:pPrChange w:id="645" w:author="Owen Petchey" w:date="2023-07-18T14:50:00Z">
          <w:pPr>
            <w:spacing w:after="0" w:line="276" w:lineRule="auto"/>
          </w:pPr>
        </w:pPrChange>
      </w:pPr>
      <w:r>
        <w:rPr>
          <w:rFonts w:cs="Times New Roman"/>
          <w:szCs w:val="24"/>
        </w:rPr>
        <w:t xml:space="preserve">Additionally, </w:t>
      </w:r>
      <w:r w:rsidR="00505146">
        <w:rPr>
          <w:rFonts w:cs="Times New Roman"/>
          <w:szCs w:val="24"/>
        </w:rPr>
        <w:t xml:space="preserve">when </w:t>
      </w:r>
      <w:r w:rsidR="001E7736">
        <w:rPr>
          <w:rFonts w:cs="Times New Roman"/>
          <w:szCs w:val="24"/>
        </w:rPr>
        <w:t xml:space="preserve">species were more strongly influenced by temperature than salinity </w:t>
      </w:r>
      <w:r w:rsidR="00A16612">
        <w:rPr>
          <w:rFonts w:cs="Times New Roman"/>
          <w:szCs w:val="24"/>
        </w:rPr>
        <w:t xml:space="preserve">dissimilarity was found to be consistently higher in communities with high diversity in </w:t>
      </w:r>
      <w:r w:rsidR="004A64D3">
        <w:rPr>
          <w:rFonts w:cs="Times New Roman"/>
          <w:szCs w:val="24"/>
        </w:rPr>
        <w:t xml:space="preserve">species’ </w:t>
      </w:r>
      <w:r w:rsidR="00A16612">
        <w:rPr>
          <w:rFonts w:cs="Times New Roman"/>
          <w:szCs w:val="24"/>
        </w:rPr>
        <w:t xml:space="preserve">responses to </w:t>
      </w:r>
      <w:r w:rsidR="00EF3A9A">
        <w:rPr>
          <w:rFonts w:cs="Times New Roman"/>
          <w:szCs w:val="24"/>
        </w:rPr>
        <w:t>temperature</w:t>
      </w:r>
      <w:r w:rsidR="00394780">
        <w:rPr>
          <w:rFonts w:cs="Times New Roman"/>
          <w:szCs w:val="24"/>
        </w:rPr>
        <w:t>, even when diversity in response to salinity was low,</w:t>
      </w:r>
      <w:r w:rsidR="00EF3A9A">
        <w:rPr>
          <w:rFonts w:cs="Times New Roman"/>
          <w:szCs w:val="24"/>
        </w:rPr>
        <w:t xml:space="preserve"> </w:t>
      </w:r>
      <w:r w:rsidR="002C1B0C">
        <w:rPr>
          <w:rFonts w:cs="Times New Roman"/>
          <w:szCs w:val="24"/>
        </w:rPr>
        <w:t>when temperature was fluctuating around a high mean value</w:t>
      </w:r>
      <w:r w:rsidR="000C2CE2">
        <w:rPr>
          <w:rFonts w:cs="Times New Roman"/>
          <w:szCs w:val="24"/>
        </w:rPr>
        <w:t xml:space="preserve">, compared to </w:t>
      </w:r>
      <w:r w:rsidR="008E4D20">
        <w:rPr>
          <w:rFonts w:cs="Times New Roman"/>
          <w:szCs w:val="24"/>
        </w:rPr>
        <w:t>communities</w:t>
      </w:r>
      <w:r w:rsidR="00486A47">
        <w:rPr>
          <w:rFonts w:cs="Times New Roman"/>
          <w:szCs w:val="24"/>
        </w:rPr>
        <w:t xml:space="preserve"> characterised by high diversity in species’ response to salinity, but low to temperature. </w:t>
      </w:r>
      <w:r w:rsidR="000D3FA4">
        <w:rPr>
          <w:rFonts w:cs="Times New Roman"/>
          <w:szCs w:val="24"/>
        </w:rPr>
        <w:t>Oppositely,</w:t>
      </w:r>
      <w:r w:rsidR="0041376A">
        <w:rPr>
          <w:rFonts w:cs="Times New Roman"/>
          <w:szCs w:val="24"/>
        </w:rPr>
        <w:t xml:space="preserve"> </w:t>
      </w:r>
      <w:r w:rsidR="000D3FA4">
        <w:rPr>
          <w:rFonts w:cs="Times New Roman"/>
          <w:szCs w:val="24"/>
        </w:rPr>
        <w:t xml:space="preserve">when </w:t>
      </w:r>
      <w:r w:rsidR="005B7105">
        <w:rPr>
          <w:rFonts w:cs="Times New Roman"/>
          <w:szCs w:val="24"/>
        </w:rPr>
        <w:t xml:space="preserve">species’ growth rates were equally influenced by temperature and salinity, </w:t>
      </w:r>
      <w:r w:rsidR="00261FA7">
        <w:rPr>
          <w:rFonts w:cs="Times New Roman"/>
          <w:szCs w:val="24"/>
        </w:rPr>
        <w:t>communit</w:t>
      </w:r>
      <w:r w:rsidR="00056061">
        <w:rPr>
          <w:rFonts w:cs="Times New Roman"/>
          <w:szCs w:val="24"/>
        </w:rPr>
        <w:t>ies</w:t>
      </w:r>
      <w:r w:rsidR="00261FA7">
        <w:rPr>
          <w:rFonts w:cs="Times New Roman"/>
          <w:szCs w:val="24"/>
        </w:rPr>
        <w:t xml:space="preserve"> composed of species having low diversity in responses to temperature, but high to salinity,</w:t>
      </w:r>
      <w:r w:rsidR="00056061">
        <w:rPr>
          <w:rFonts w:cs="Times New Roman"/>
          <w:szCs w:val="24"/>
        </w:rPr>
        <w:t xml:space="preserve"> display</w:t>
      </w:r>
      <w:r w:rsidR="000D3FA4">
        <w:rPr>
          <w:rFonts w:cs="Times New Roman"/>
          <w:szCs w:val="24"/>
        </w:rPr>
        <w:t>ed</w:t>
      </w:r>
      <w:r w:rsidR="00056061">
        <w:rPr>
          <w:rFonts w:cs="Times New Roman"/>
          <w:szCs w:val="24"/>
        </w:rPr>
        <w:t xml:space="preserve"> dissimilarity as high as communities composed of species having low diversity in responses to salinity, but high to temperature (</w:t>
      </w:r>
      <w:r w:rsidR="000D3FA4">
        <w:rPr>
          <w:rFonts w:cs="Times New Roman"/>
          <w:szCs w:val="24"/>
        </w:rPr>
        <w:t>Fig</w:t>
      </w:r>
      <w:r w:rsidR="00BA1C2A">
        <w:rPr>
          <w:rFonts w:cs="Times New Roman"/>
          <w:szCs w:val="24"/>
        </w:rPr>
        <w:t xml:space="preserve"> 1</w:t>
      </w:r>
      <w:r w:rsidR="004016DB">
        <w:rPr>
          <w:rFonts w:cs="Times New Roman"/>
          <w:szCs w:val="24"/>
        </w:rPr>
        <w:t>3</w:t>
      </w:r>
      <w:r w:rsidR="00056061">
        <w:rPr>
          <w:rFonts w:cs="Times New Roman"/>
          <w:szCs w:val="24"/>
        </w:rPr>
        <w:t xml:space="preserve">). </w:t>
      </w:r>
      <w:r w:rsidR="00E73FD8" w:rsidRPr="004C759B">
        <w:rPr>
          <w:rFonts w:cs="Times New Roman"/>
          <w:b/>
          <w:bCs/>
          <w:szCs w:val="24"/>
          <w:rPrChange w:id="646" w:author="Owen Petchey" w:date="2023-07-18T14:56:00Z">
            <w:rPr>
              <w:rFonts w:cs="Times New Roman"/>
              <w:szCs w:val="24"/>
            </w:rPr>
          </w:rPrChange>
        </w:rPr>
        <w:t xml:space="preserve">Therefore, even when considering the direction of the environmental change, </w:t>
      </w:r>
      <w:r w:rsidR="007E64CA" w:rsidRPr="004C759B">
        <w:rPr>
          <w:rFonts w:cs="Times New Roman"/>
          <w:b/>
          <w:bCs/>
          <w:szCs w:val="24"/>
          <w:rPrChange w:id="647" w:author="Owen Petchey" w:date="2023-07-18T14:56:00Z">
            <w:rPr>
              <w:rFonts w:cs="Times New Roman"/>
              <w:szCs w:val="24"/>
            </w:rPr>
          </w:rPrChange>
        </w:rPr>
        <w:t xml:space="preserve">the relative magnitude of the impact of the environmental variables on species’ traits </w:t>
      </w:r>
      <w:r w:rsidR="00C94672" w:rsidRPr="004C759B">
        <w:rPr>
          <w:rFonts w:cs="Times New Roman"/>
          <w:b/>
          <w:bCs/>
          <w:szCs w:val="24"/>
          <w:rPrChange w:id="648" w:author="Owen Petchey" w:date="2023-07-18T14:56:00Z">
            <w:rPr>
              <w:rFonts w:cs="Times New Roman"/>
              <w:szCs w:val="24"/>
            </w:rPr>
          </w:rPrChange>
        </w:rPr>
        <w:t>is a fundamental driver of response diversity</w:t>
      </w:r>
      <w:r w:rsidR="007A553E" w:rsidRPr="004C759B">
        <w:rPr>
          <w:rFonts w:cs="Times New Roman"/>
          <w:b/>
          <w:bCs/>
          <w:szCs w:val="24"/>
          <w:rPrChange w:id="649" w:author="Owen Petchey" w:date="2023-07-18T14:56:00Z">
            <w:rPr>
              <w:rFonts w:cs="Times New Roman"/>
              <w:szCs w:val="24"/>
            </w:rPr>
          </w:rPrChange>
        </w:rPr>
        <w:t>.</w:t>
      </w:r>
      <w:r w:rsidR="00C94672">
        <w:rPr>
          <w:rFonts w:cs="Times New Roman"/>
          <w:szCs w:val="24"/>
        </w:rPr>
        <w:t xml:space="preserve"> In the case of dissimilarity, the different effect of </w:t>
      </w:r>
      <w:r w:rsidR="009E54A5">
        <w:rPr>
          <w:rFonts w:cs="Times New Roman"/>
          <w:szCs w:val="24"/>
        </w:rPr>
        <w:t xml:space="preserve">the environmental variables on species’ growth rate was found to be more important than the mean value around which the environmental variable fluctuate. </w:t>
      </w:r>
    </w:p>
    <w:p w14:paraId="3362AF55" w14:textId="77777777" w:rsidR="009E54A5" w:rsidRDefault="009E54A5" w:rsidP="009E54A5">
      <w:pPr>
        <w:spacing w:after="0" w:line="276" w:lineRule="auto"/>
        <w:rPr>
          <w:rFonts w:cs="Times New Roman"/>
          <w:szCs w:val="24"/>
        </w:rPr>
      </w:pPr>
    </w:p>
    <w:p w14:paraId="6C515195" w14:textId="77777777" w:rsidR="00EA75FC" w:rsidRDefault="005C04B6" w:rsidP="004C759B">
      <w:pPr>
        <w:spacing w:after="0"/>
        <w:ind w:firstLine="708"/>
        <w:rPr>
          <w:ins w:id="650" w:author="Owen Petchey" w:date="2023-07-18T14:57:00Z"/>
          <w:rFonts w:cs="Times New Roman"/>
          <w:szCs w:val="24"/>
        </w:rPr>
      </w:pPr>
      <w:r>
        <w:rPr>
          <w:rFonts w:cs="Times New Roman"/>
          <w:szCs w:val="24"/>
        </w:rPr>
        <w:t xml:space="preserve">Divergence, on the other hand, met our predictions. </w:t>
      </w:r>
      <w:r w:rsidR="00ED7BD4">
        <w:rPr>
          <w:rFonts w:cs="Times New Roman"/>
          <w:szCs w:val="24"/>
        </w:rPr>
        <w:t xml:space="preserve">Divergence </w:t>
      </w:r>
      <w:r w:rsidR="00565282">
        <w:rPr>
          <w:rFonts w:cs="Times New Roman"/>
          <w:szCs w:val="24"/>
        </w:rPr>
        <w:t>was always higher in communities characterised by high diversity in species’ responses to temperature</w:t>
      </w:r>
      <w:r w:rsidR="00BC1E9F">
        <w:rPr>
          <w:rFonts w:cs="Times New Roman"/>
          <w:szCs w:val="24"/>
        </w:rPr>
        <w:t xml:space="preserve">, with the highest values consistently found when </w:t>
      </w:r>
      <w:r w:rsidR="00DD5E6A">
        <w:rPr>
          <w:rFonts w:cs="Times New Roman"/>
          <w:szCs w:val="24"/>
        </w:rPr>
        <w:t>the environmental variables were fluctuating around intermediate mean values.</w:t>
      </w:r>
      <w:r w:rsidR="009F2B43">
        <w:rPr>
          <w:rFonts w:cs="Times New Roman"/>
          <w:szCs w:val="24"/>
        </w:rPr>
        <w:t xml:space="preserve"> </w:t>
      </w:r>
      <w:r w:rsidR="007940A7">
        <w:rPr>
          <w:rFonts w:cs="Times New Roman"/>
          <w:szCs w:val="24"/>
        </w:rPr>
        <w:t>This pattern was consistent i</w:t>
      </w:r>
      <w:r w:rsidR="00BE5A1F">
        <w:rPr>
          <w:rFonts w:cs="Times New Roman"/>
          <w:szCs w:val="24"/>
        </w:rPr>
        <w:t>n the case where temperature was the dominant driver, as well as in the case where temperature and salinity had the same effect in species’ growth rate.</w:t>
      </w:r>
    </w:p>
    <w:p w14:paraId="0A7417DE" w14:textId="7093AC99" w:rsidR="00BE5A1F" w:rsidRDefault="00BE5A1F">
      <w:pPr>
        <w:spacing w:after="0"/>
        <w:ind w:firstLine="708"/>
        <w:rPr>
          <w:rFonts w:cs="Times New Roman"/>
          <w:szCs w:val="24"/>
        </w:rPr>
        <w:pPrChange w:id="651" w:author="Owen Petchey" w:date="2023-07-18T14:56:00Z">
          <w:pPr>
            <w:spacing w:after="0"/>
          </w:pPr>
        </w:pPrChange>
      </w:pPr>
      <w:del w:id="652" w:author="Owen Petchey" w:date="2023-07-18T14:57:00Z">
        <w:r w:rsidDel="00EA75FC">
          <w:rPr>
            <w:rFonts w:cs="Times New Roman"/>
            <w:szCs w:val="24"/>
          </w:rPr>
          <w:delText xml:space="preserve"> </w:delText>
        </w:r>
      </w:del>
      <w:r>
        <w:rPr>
          <w:rFonts w:cs="Times New Roman"/>
          <w:szCs w:val="24"/>
        </w:rPr>
        <w:t xml:space="preserve">The only exception was represented by communities having fixed intermediated diversity in species’ responses to salinity and increasing to temperature when salinity and temperature had an equal effect on species’ growth rate. Those communities showed always higher response diversity when exposed to temperature and salinity fluctuating around low mean values. </w:t>
      </w:r>
      <w:r w:rsidR="00304213">
        <w:rPr>
          <w:rFonts w:cs="Times New Roman"/>
          <w:szCs w:val="24"/>
        </w:rPr>
        <w:t xml:space="preserve">This trend is determined by the </w:t>
      </w:r>
      <w:r w:rsidR="000B25B6">
        <w:rPr>
          <w:rFonts w:cs="Times New Roman"/>
          <w:szCs w:val="24"/>
        </w:rPr>
        <w:t xml:space="preserve">fixed amount of variation in species’ responses to salinity. Indeed, the optimum position for all the species in this scenario </w:t>
      </w:r>
      <w:r w:rsidR="00493774">
        <w:rPr>
          <w:rFonts w:cs="Times New Roman"/>
          <w:szCs w:val="24"/>
        </w:rPr>
        <w:t>fall</w:t>
      </w:r>
      <w:r w:rsidR="008024AD">
        <w:rPr>
          <w:rFonts w:cs="Times New Roman"/>
          <w:szCs w:val="24"/>
        </w:rPr>
        <w:t>s</w:t>
      </w:r>
      <w:r w:rsidR="00493774">
        <w:rPr>
          <w:rFonts w:cs="Times New Roman"/>
          <w:szCs w:val="24"/>
        </w:rPr>
        <w:t xml:space="preserve"> within intermediate to low values of salinity. Thus, when </w:t>
      </w:r>
      <w:r w:rsidR="00750886">
        <w:rPr>
          <w:rFonts w:cs="Times New Roman"/>
          <w:szCs w:val="24"/>
        </w:rPr>
        <w:t xml:space="preserve">salinity and temperature are fluctuating around a high mean value, response diversity is </w:t>
      </w:r>
      <w:r w:rsidR="00AF1298">
        <w:rPr>
          <w:rFonts w:cs="Times New Roman"/>
          <w:szCs w:val="24"/>
        </w:rPr>
        <w:t>minimum, as all species have negative growth rate</w:t>
      </w:r>
      <w:r w:rsidR="00B42A2F">
        <w:rPr>
          <w:rFonts w:cs="Times New Roman"/>
          <w:szCs w:val="24"/>
        </w:rPr>
        <w:t xml:space="preserve"> with respect to salinity</w:t>
      </w:r>
      <w:r w:rsidR="00AF1298">
        <w:rPr>
          <w:rFonts w:cs="Times New Roman"/>
          <w:szCs w:val="24"/>
        </w:rPr>
        <w:t>.</w:t>
      </w:r>
      <w:r w:rsidR="00B12D75">
        <w:rPr>
          <w:rFonts w:cs="Times New Roman"/>
          <w:szCs w:val="24"/>
        </w:rPr>
        <w:t xml:space="preserve"> Oppositely, when salinity and temperature fluctuate with an intermediate mean value, most </w:t>
      </w:r>
      <w:r w:rsidR="00B345B0">
        <w:rPr>
          <w:rFonts w:cs="Times New Roman"/>
          <w:szCs w:val="24"/>
        </w:rPr>
        <w:t>species have a positive growth rate with respect to salinity.</w:t>
      </w:r>
      <w:r w:rsidR="00B32037">
        <w:rPr>
          <w:rFonts w:cs="Times New Roman"/>
          <w:szCs w:val="24"/>
        </w:rPr>
        <w:t xml:space="preserve"> When salinity and temperature fluctuate with a low mean value, most species have a negative growth rate, but some </w:t>
      </w:r>
      <w:r w:rsidR="00B76AE1">
        <w:rPr>
          <w:rFonts w:cs="Times New Roman"/>
          <w:szCs w:val="24"/>
        </w:rPr>
        <w:t>have a positive one</w:t>
      </w:r>
      <w:r w:rsidR="00532D4F">
        <w:rPr>
          <w:rFonts w:cs="Times New Roman"/>
          <w:szCs w:val="24"/>
        </w:rPr>
        <w:t xml:space="preserve"> to salinity</w:t>
      </w:r>
      <w:r w:rsidR="00B76AE1">
        <w:rPr>
          <w:rFonts w:cs="Times New Roman"/>
          <w:szCs w:val="24"/>
        </w:rPr>
        <w:t>, which results in the scenario having the highest diversity in responses</w:t>
      </w:r>
      <w:r w:rsidR="00532D4F">
        <w:rPr>
          <w:rFonts w:cs="Times New Roman"/>
          <w:szCs w:val="24"/>
        </w:rPr>
        <w:t xml:space="preserve">, and thus highest divergence. </w:t>
      </w:r>
      <w:r w:rsidR="00EE3D06">
        <w:rPr>
          <w:rFonts w:cs="Times New Roman"/>
          <w:szCs w:val="24"/>
        </w:rPr>
        <w:t>Critically, this result only appear</w:t>
      </w:r>
      <w:r w:rsidR="00151CBC">
        <w:rPr>
          <w:rFonts w:cs="Times New Roman"/>
          <w:szCs w:val="24"/>
        </w:rPr>
        <w:t>s</w:t>
      </w:r>
      <w:r w:rsidR="00EE3D06">
        <w:rPr>
          <w:rFonts w:cs="Times New Roman"/>
          <w:szCs w:val="24"/>
        </w:rPr>
        <w:t xml:space="preserve"> when salinity and temperature have the same effect on species’ growth rate. </w:t>
      </w:r>
      <w:r w:rsidR="00151CBC">
        <w:rPr>
          <w:rFonts w:cs="Times New Roman"/>
          <w:szCs w:val="24"/>
        </w:rPr>
        <w:t xml:space="preserve">When temperature is the dominant driver, this effect is masked by the larger influence of </w:t>
      </w:r>
      <w:r w:rsidR="0050751B">
        <w:rPr>
          <w:rFonts w:cs="Times New Roman"/>
          <w:szCs w:val="24"/>
        </w:rPr>
        <w:t xml:space="preserve">the effects of temperature on divergence. Therefore, </w:t>
      </w:r>
      <w:r w:rsidR="00BB226F">
        <w:rPr>
          <w:rFonts w:cs="Times New Roman"/>
          <w:szCs w:val="24"/>
        </w:rPr>
        <w:t xml:space="preserve">divergence </w:t>
      </w:r>
      <w:r w:rsidR="00B907C2">
        <w:rPr>
          <w:rFonts w:cs="Times New Roman"/>
          <w:szCs w:val="24"/>
        </w:rPr>
        <w:t xml:space="preserve">appears to be at least equally influenced </w:t>
      </w:r>
      <w:r w:rsidR="00B907C2">
        <w:rPr>
          <w:rFonts w:cs="Times New Roman"/>
          <w:szCs w:val="24"/>
        </w:rPr>
        <w:lastRenderedPageBreak/>
        <w:t xml:space="preserve">by the mean value around which the </w:t>
      </w:r>
      <w:r w:rsidR="00CA3F35">
        <w:rPr>
          <w:rFonts w:cs="Times New Roman"/>
          <w:szCs w:val="24"/>
        </w:rPr>
        <w:t xml:space="preserve">environmental fluctuate, and by the relative influence of each </w:t>
      </w:r>
      <w:r w:rsidR="00F64A90">
        <w:rPr>
          <w:rFonts w:cs="Times New Roman"/>
          <w:szCs w:val="24"/>
        </w:rPr>
        <w:t>environmental</w:t>
      </w:r>
      <w:r w:rsidR="00CA3F35">
        <w:rPr>
          <w:rFonts w:cs="Times New Roman"/>
          <w:szCs w:val="24"/>
        </w:rPr>
        <w:t xml:space="preserve"> </w:t>
      </w:r>
      <w:r w:rsidR="00F64A90">
        <w:rPr>
          <w:rFonts w:cs="Times New Roman"/>
          <w:szCs w:val="24"/>
        </w:rPr>
        <w:t>driver</w:t>
      </w:r>
      <w:r w:rsidR="00CA3F35">
        <w:rPr>
          <w:rFonts w:cs="Times New Roman"/>
          <w:szCs w:val="24"/>
        </w:rPr>
        <w:t xml:space="preserve"> on species’ traits.</w:t>
      </w:r>
    </w:p>
    <w:p w14:paraId="222E0227" w14:textId="1CEEB4A7" w:rsidR="000B208E" w:rsidRDefault="009F2B43">
      <w:pPr>
        <w:spacing w:after="0" w:line="276" w:lineRule="auto"/>
        <w:ind w:firstLine="360"/>
        <w:rPr>
          <w:rFonts w:cs="Times New Roman"/>
          <w:szCs w:val="24"/>
        </w:rPr>
        <w:pPrChange w:id="653" w:author="Owen Petchey" w:date="2023-07-18T14:57:00Z">
          <w:pPr>
            <w:spacing w:after="0" w:line="276" w:lineRule="auto"/>
          </w:pPr>
        </w:pPrChange>
      </w:pPr>
      <w:r>
        <w:rPr>
          <w:rFonts w:cs="Times New Roman"/>
          <w:szCs w:val="24"/>
        </w:rPr>
        <w:t>Overall, divergence</w:t>
      </w:r>
      <w:r w:rsidR="00BF391A">
        <w:rPr>
          <w:rFonts w:cs="Times New Roman"/>
          <w:szCs w:val="24"/>
        </w:rPr>
        <w:t xml:space="preserve"> emerged as the most sensible measure of response diversity, showing meaningful and consistent patter</w:t>
      </w:r>
      <w:r w:rsidR="00895DA8">
        <w:rPr>
          <w:rFonts w:cs="Times New Roman"/>
          <w:szCs w:val="24"/>
        </w:rPr>
        <w:t xml:space="preserve">ns </w:t>
      </w:r>
      <w:r w:rsidR="00C87D92">
        <w:rPr>
          <w:rFonts w:cs="Times New Roman"/>
          <w:szCs w:val="24"/>
        </w:rPr>
        <w:t xml:space="preserve">to our manipulations to </w:t>
      </w:r>
      <w:r w:rsidR="00D73C59">
        <w:rPr>
          <w:rFonts w:cs="Times New Roman"/>
          <w:szCs w:val="24"/>
        </w:rPr>
        <w:t xml:space="preserve">diversity in </w:t>
      </w:r>
      <w:r w:rsidR="00911E80">
        <w:rPr>
          <w:rFonts w:cs="Times New Roman"/>
          <w:szCs w:val="24"/>
        </w:rPr>
        <w:t xml:space="preserve">species’ </w:t>
      </w:r>
      <w:r w:rsidR="00D73C59">
        <w:rPr>
          <w:rFonts w:cs="Times New Roman"/>
          <w:szCs w:val="24"/>
        </w:rPr>
        <w:t>responses and to the variation of mean environmental values</w:t>
      </w:r>
      <w:r w:rsidR="008E2BF1">
        <w:rPr>
          <w:rFonts w:cs="Times New Roman"/>
          <w:szCs w:val="24"/>
        </w:rPr>
        <w:t xml:space="preserve">, without a strong dependence on the shape of </w:t>
      </w:r>
      <w:r w:rsidR="007034E5">
        <w:rPr>
          <w:rFonts w:cs="Times New Roman"/>
          <w:szCs w:val="24"/>
        </w:rPr>
        <w:t>species’</w:t>
      </w:r>
      <w:r w:rsidR="008E2BF1">
        <w:rPr>
          <w:rFonts w:cs="Times New Roman"/>
          <w:szCs w:val="24"/>
        </w:rPr>
        <w:t xml:space="preserve"> response </w:t>
      </w:r>
      <w:r w:rsidR="007034E5">
        <w:rPr>
          <w:rFonts w:cs="Times New Roman"/>
          <w:szCs w:val="24"/>
        </w:rPr>
        <w:t xml:space="preserve">curves. </w:t>
      </w:r>
    </w:p>
    <w:p w14:paraId="4F92A489" w14:textId="3C076574" w:rsidR="007034E5" w:rsidRDefault="004B0EDF" w:rsidP="004B0EDF">
      <w:pPr>
        <w:pStyle w:val="Heading1"/>
        <w:rPr>
          <w:ins w:id="654" w:author="Owen Petchey" w:date="2023-07-18T11:03:00Z"/>
        </w:rPr>
      </w:pPr>
      <w:ins w:id="655" w:author="Owen Petchey" w:date="2023-07-18T11:03:00Z">
        <w:r>
          <w:t>Conclusions</w:t>
        </w:r>
      </w:ins>
      <w:ins w:id="656" w:author="Owen Petchey" w:date="2023-07-18T13:26:00Z">
        <w:r w:rsidR="00525F52">
          <w:t xml:space="preserve"> and discussion</w:t>
        </w:r>
      </w:ins>
    </w:p>
    <w:p w14:paraId="3F2964B0" w14:textId="7DE5D107" w:rsidR="004B0EDF" w:rsidRPr="004B0EDF" w:rsidRDefault="004B0EDF">
      <w:pPr>
        <w:pPrChange w:id="657" w:author="Owen Petchey" w:date="2023-07-18T11:03:00Z">
          <w:pPr>
            <w:spacing w:after="0" w:line="276" w:lineRule="auto"/>
          </w:pPr>
        </w:pPrChange>
      </w:pPr>
      <w:ins w:id="658" w:author="Owen Petchey" w:date="2023-07-18T11:04:00Z">
        <w:r>
          <w:t>…</w:t>
        </w:r>
      </w:ins>
    </w:p>
    <w:p w14:paraId="04DB4819" w14:textId="5CA12C9E" w:rsidR="007034E5" w:rsidRDefault="007034E5" w:rsidP="007034E5">
      <w:pPr>
        <w:pStyle w:val="Heading1"/>
      </w:pPr>
      <w:r>
        <w:t xml:space="preserve">References </w:t>
      </w:r>
    </w:p>
    <w:p w14:paraId="080AC38C" w14:textId="77777777" w:rsidR="007034E5" w:rsidRPr="007034E5" w:rsidRDefault="007034E5" w:rsidP="007034E5">
      <w:pPr>
        <w:pStyle w:val="Bibliography"/>
        <w:rPr>
          <w:rFonts w:ascii="Calibri" w:cs="Calibri"/>
        </w:rPr>
      </w:pPr>
      <w:r>
        <w:fldChar w:fldCharType="begin"/>
      </w:r>
      <w:r>
        <w:instrText xml:space="preserve"> ADDIN ZOTERO_BIBL {"uncited":[],"omitted":[],"custom":[]} CSL_BIBLIOGRAPHY </w:instrText>
      </w:r>
      <w:r>
        <w:fldChar w:fldCharType="separate"/>
      </w:r>
      <w:r w:rsidRPr="007034E5">
        <w:rPr>
          <w:rFonts w:ascii="Calibri" w:cs="Calibri"/>
        </w:rPr>
        <w:t xml:space="preserve">Anderegg, W.R.L., Konings, A.G., Trugman, A.T., Yu, K., Bowling, D.R., Gabbitas, R., </w:t>
      </w:r>
      <w:r w:rsidRPr="007034E5">
        <w:rPr>
          <w:rFonts w:ascii="Calibri" w:cs="Calibri"/>
          <w:i/>
          <w:iCs/>
        </w:rPr>
        <w:t>et al.</w:t>
      </w:r>
      <w:r w:rsidRPr="007034E5">
        <w:rPr>
          <w:rFonts w:ascii="Calibri" w:cs="Calibri"/>
        </w:rPr>
        <w:t xml:space="preserve"> (2018). Hydraulic diversity of forests regulates ecosystem resilience during drought. </w:t>
      </w:r>
      <w:r w:rsidRPr="007034E5">
        <w:rPr>
          <w:rFonts w:ascii="Calibri" w:cs="Calibri"/>
          <w:i/>
          <w:iCs/>
        </w:rPr>
        <w:t>Nature</w:t>
      </w:r>
      <w:r w:rsidRPr="007034E5">
        <w:rPr>
          <w:rFonts w:ascii="Calibri" w:cs="Calibri"/>
        </w:rPr>
        <w:t>, 561, 538</w:t>
      </w:r>
      <w:r w:rsidRPr="007034E5">
        <w:rPr>
          <w:rFonts w:ascii="Calibri" w:cs="Calibri"/>
        </w:rPr>
        <w:t>–</w:t>
      </w:r>
      <w:r w:rsidRPr="007034E5">
        <w:rPr>
          <w:rFonts w:ascii="Calibri" w:cs="Calibri"/>
        </w:rPr>
        <w:t>541.</w:t>
      </w:r>
    </w:p>
    <w:p w14:paraId="1FFC8FC1" w14:textId="77777777" w:rsidR="007034E5" w:rsidRPr="007034E5" w:rsidRDefault="007034E5" w:rsidP="007034E5">
      <w:pPr>
        <w:pStyle w:val="Bibliography"/>
        <w:rPr>
          <w:rFonts w:ascii="Calibri" w:cs="Calibri"/>
        </w:rPr>
      </w:pPr>
      <w:r w:rsidRPr="007034E5">
        <w:rPr>
          <w:rFonts w:ascii="Calibri" w:cs="Calibri"/>
        </w:rPr>
        <w:t xml:space="preserve">Armsworth, P.R. &amp; Roughgarden, J.E. (2003). The economic value of ecological stability. </w:t>
      </w:r>
      <w:r w:rsidRPr="007034E5">
        <w:rPr>
          <w:rFonts w:ascii="Calibri" w:cs="Calibri"/>
          <w:i/>
          <w:iCs/>
        </w:rPr>
        <w:t>Proceedings of the National Academy of Sciences</w:t>
      </w:r>
      <w:r w:rsidRPr="007034E5">
        <w:rPr>
          <w:rFonts w:ascii="Calibri" w:cs="Calibri"/>
        </w:rPr>
        <w:t>, 100, 7147</w:t>
      </w:r>
      <w:r w:rsidRPr="007034E5">
        <w:rPr>
          <w:rFonts w:ascii="Calibri" w:cs="Calibri"/>
        </w:rPr>
        <w:t>–</w:t>
      </w:r>
      <w:r w:rsidRPr="007034E5">
        <w:rPr>
          <w:rFonts w:ascii="Calibri" w:cs="Calibri"/>
        </w:rPr>
        <w:t>7151.</w:t>
      </w:r>
    </w:p>
    <w:p w14:paraId="372393F0" w14:textId="77777777" w:rsidR="007034E5" w:rsidRPr="007034E5" w:rsidRDefault="007034E5" w:rsidP="007034E5">
      <w:pPr>
        <w:pStyle w:val="Bibliography"/>
        <w:rPr>
          <w:rFonts w:ascii="Calibri" w:cs="Calibri"/>
        </w:rPr>
      </w:pPr>
      <w:r w:rsidRPr="007034E5">
        <w:rPr>
          <w:rFonts w:ascii="Calibri" w:cs="Calibri"/>
        </w:rPr>
        <w:t xml:space="preserve">Birk, S., Chapman, D., Carvalho, L., Spears, B.M., Andersen, H.E., Argillier, C., </w:t>
      </w:r>
      <w:r w:rsidRPr="007034E5">
        <w:rPr>
          <w:rFonts w:ascii="Calibri" w:cs="Calibri"/>
          <w:i/>
          <w:iCs/>
        </w:rPr>
        <w:t>et al.</w:t>
      </w:r>
      <w:r w:rsidRPr="007034E5">
        <w:rPr>
          <w:rFonts w:ascii="Calibri" w:cs="Calibri"/>
        </w:rPr>
        <w:t xml:space="preserve"> (2020). Impacts of multiple stressors on freshwater biota across spatial scales and ecosystems. </w:t>
      </w:r>
      <w:r w:rsidRPr="007034E5">
        <w:rPr>
          <w:rFonts w:ascii="Calibri" w:cs="Calibri"/>
          <w:i/>
          <w:iCs/>
        </w:rPr>
        <w:t>Nature Ecology &amp; Evolution</w:t>
      </w:r>
      <w:r w:rsidRPr="007034E5">
        <w:rPr>
          <w:rFonts w:ascii="Calibri" w:cs="Calibri"/>
        </w:rPr>
        <w:t>.</w:t>
      </w:r>
    </w:p>
    <w:p w14:paraId="6AEF3A32" w14:textId="77777777" w:rsidR="007034E5" w:rsidRPr="007034E5" w:rsidRDefault="007034E5" w:rsidP="007034E5">
      <w:pPr>
        <w:pStyle w:val="Bibliography"/>
        <w:rPr>
          <w:rFonts w:ascii="Calibri" w:cs="Calibri"/>
        </w:rPr>
      </w:pPr>
      <w:r w:rsidRPr="007034E5">
        <w:rPr>
          <w:rFonts w:ascii="Calibri" w:cs="Calibri"/>
        </w:rPr>
        <w:t xml:space="preserve">Cardinale, B.J., Duffy, J.E., Gonzalez, A., Hooper, D.U., Perrings, C., Venail, P., </w:t>
      </w:r>
      <w:r w:rsidRPr="007034E5">
        <w:rPr>
          <w:rFonts w:ascii="Calibri" w:cs="Calibri"/>
          <w:i/>
          <w:iCs/>
        </w:rPr>
        <w:t>et al.</w:t>
      </w:r>
      <w:r w:rsidRPr="007034E5">
        <w:rPr>
          <w:rFonts w:ascii="Calibri" w:cs="Calibri"/>
        </w:rPr>
        <w:t xml:space="preserve"> (2012). Biodiversity loss and its impact on humanity. </w:t>
      </w:r>
      <w:r w:rsidRPr="007034E5">
        <w:rPr>
          <w:rFonts w:ascii="Calibri" w:cs="Calibri"/>
          <w:i/>
          <w:iCs/>
        </w:rPr>
        <w:t>Nature</w:t>
      </w:r>
      <w:r w:rsidRPr="007034E5">
        <w:rPr>
          <w:rFonts w:ascii="Calibri" w:cs="Calibri"/>
        </w:rPr>
        <w:t>, 486.</w:t>
      </w:r>
    </w:p>
    <w:p w14:paraId="76989276" w14:textId="77777777" w:rsidR="007034E5" w:rsidRPr="007034E5" w:rsidRDefault="007034E5" w:rsidP="007034E5">
      <w:pPr>
        <w:pStyle w:val="Bibliography"/>
        <w:rPr>
          <w:rFonts w:ascii="Calibri" w:cs="Calibri"/>
        </w:rPr>
      </w:pPr>
      <w:r w:rsidRPr="007034E5">
        <w:rPr>
          <w:rFonts w:ascii="Calibri" w:cs="Calibri"/>
        </w:rPr>
        <w:t xml:space="preserve">Crain, C.M., Kroeker, K. &amp; Halpern, B.S. (2008). Interactive and cumulative effects of multiple human stressors in marine systems. </w:t>
      </w:r>
      <w:r w:rsidRPr="007034E5">
        <w:rPr>
          <w:rFonts w:ascii="Calibri" w:cs="Calibri"/>
          <w:i/>
          <w:iCs/>
        </w:rPr>
        <w:t>Ecology Letters</w:t>
      </w:r>
      <w:r w:rsidRPr="007034E5">
        <w:rPr>
          <w:rFonts w:ascii="Calibri" w:cs="Calibri"/>
        </w:rPr>
        <w:t>, 11, 1304</w:t>
      </w:r>
      <w:r w:rsidRPr="007034E5">
        <w:rPr>
          <w:rFonts w:ascii="Calibri" w:cs="Calibri"/>
        </w:rPr>
        <w:t>–</w:t>
      </w:r>
      <w:r w:rsidRPr="007034E5">
        <w:rPr>
          <w:rFonts w:ascii="Calibri" w:cs="Calibri"/>
        </w:rPr>
        <w:t>1315.</w:t>
      </w:r>
    </w:p>
    <w:p w14:paraId="5637B446" w14:textId="77777777" w:rsidR="007034E5" w:rsidRPr="007034E5" w:rsidRDefault="007034E5" w:rsidP="007034E5">
      <w:pPr>
        <w:pStyle w:val="Bibliography"/>
        <w:rPr>
          <w:rFonts w:ascii="Calibri" w:cs="Calibri"/>
        </w:rPr>
      </w:pPr>
      <w:r w:rsidRPr="007034E5">
        <w:rPr>
          <w:rFonts w:ascii="Calibri" w:cs="Calibri"/>
        </w:rPr>
        <w:t xml:space="preserve">Craven, D., Eisenhauer, N., Pearse, W.D., Hautier, Y., Isbell, F., Roscher, C., </w:t>
      </w:r>
      <w:r w:rsidRPr="007034E5">
        <w:rPr>
          <w:rFonts w:ascii="Calibri" w:cs="Calibri"/>
          <w:i/>
          <w:iCs/>
        </w:rPr>
        <w:t>et al.</w:t>
      </w:r>
      <w:r w:rsidRPr="007034E5">
        <w:rPr>
          <w:rFonts w:ascii="Calibri" w:cs="Calibri"/>
        </w:rPr>
        <w:t xml:space="preserve"> (2018). Multiple facets of biodiversity drive the diversity</w:t>
      </w:r>
      <w:r w:rsidRPr="007034E5">
        <w:rPr>
          <w:rFonts w:ascii="Calibri" w:cs="Calibri"/>
        </w:rPr>
        <w:t>–</w:t>
      </w:r>
      <w:r w:rsidRPr="007034E5">
        <w:rPr>
          <w:rFonts w:ascii="Calibri" w:cs="Calibri"/>
        </w:rPr>
        <w:t xml:space="preserve">stability relationship. </w:t>
      </w:r>
      <w:r w:rsidRPr="007034E5">
        <w:rPr>
          <w:rFonts w:ascii="Calibri" w:cs="Calibri"/>
          <w:i/>
          <w:iCs/>
        </w:rPr>
        <w:t>Nat Ecol Evol</w:t>
      </w:r>
      <w:r w:rsidRPr="007034E5">
        <w:rPr>
          <w:rFonts w:ascii="Calibri" w:cs="Calibri"/>
        </w:rPr>
        <w:t>, 2, 1579</w:t>
      </w:r>
      <w:r w:rsidRPr="007034E5">
        <w:rPr>
          <w:rFonts w:ascii="Calibri" w:cs="Calibri"/>
        </w:rPr>
        <w:t>–</w:t>
      </w:r>
      <w:r w:rsidRPr="007034E5">
        <w:rPr>
          <w:rFonts w:ascii="Calibri" w:cs="Calibri"/>
        </w:rPr>
        <w:t>1587.</w:t>
      </w:r>
    </w:p>
    <w:p w14:paraId="320BC190" w14:textId="77777777" w:rsidR="007034E5" w:rsidRPr="007034E5" w:rsidRDefault="007034E5" w:rsidP="007034E5">
      <w:pPr>
        <w:pStyle w:val="Bibliography"/>
        <w:rPr>
          <w:rFonts w:ascii="Calibri" w:cs="Calibri"/>
        </w:rPr>
      </w:pPr>
      <w:r w:rsidRPr="007034E5">
        <w:rPr>
          <w:rFonts w:ascii="Calibri" w:cs="Calibri"/>
        </w:rPr>
        <w:t xml:space="preserve">Donohue, I., Hillebrand, H., Montoya, J.M., Petchey, O.L., Pimm, S.L., Fowler, M.S., </w:t>
      </w:r>
      <w:r w:rsidRPr="007034E5">
        <w:rPr>
          <w:rFonts w:ascii="Calibri" w:cs="Calibri"/>
          <w:i/>
          <w:iCs/>
        </w:rPr>
        <w:t>et al.</w:t>
      </w:r>
      <w:r w:rsidRPr="007034E5">
        <w:rPr>
          <w:rFonts w:ascii="Calibri" w:cs="Calibri"/>
        </w:rPr>
        <w:t xml:space="preserve"> (2016). Navigating the complexity of ecological stability. </w:t>
      </w:r>
      <w:r w:rsidRPr="007034E5">
        <w:rPr>
          <w:rFonts w:ascii="Calibri" w:cs="Calibri"/>
          <w:i/>
          <w:iCs/>
        </w:rPr>
        <w:t>Ecology letters</w:t>
      </w:r>
      <w:r w:rsidRPr="007034E5">
        <w:rPr>
          <w:rFonts w:ascii="Calibri" w:cs="Calibri"/>
        </w:rPr>
        <w:t>, 19, 1172</w:t>
      </w:r>
      <w:r w:rsidRPr="007034E5">
        <w:rPr>
          <w:rFonts w:ascii="Calibri" w:cs="Calibri"/>
        </w:rPr>
        <w:t>–</w:t>
      </w:r>
      <w:r w:rsidRPr="007034E5">
        <w:rPr>
          <w:rFonts w:ascii="Calibri" w:cs="Calibri"/>
        </w:rPr>
        <w:t>1185.</w:t>
      </w:r>
    </w:p>
    <w:p w14:paraId="080D8CE1" w14:textId="77777777" w:rsidR="007034E5" w:rsidRPr="007034E5" w:rsidRDefault="007034E5" w:rsidP="007034E5">
      <w:pPr>
        <w:pStyle w:val="Bibliography"/>
        <w:rPr>
          <w:rFonts w:ascii="Calibri" w:cs="Calibri"/>
        </w:rPr>
      </w:pPr>
      <w:r w:rsidRPr="007034E5">
        <w:rPr>
          <w:rFonts w:ascii="Calibri" w:cs="Calibri"/>
        </w:rPr>
        <w:t xml:space="preserve">Donohue, I., Petchey, O.L., Montoya, J.M., Jackson, A.L., Mcnally, L., Viana, M., </w:t>
      </w:r>
      <w:r w:rsidRPr="007034E5">
        <w:rPr>
          <w:rFonts w:ascii="Calibri" w:cs="Calibri"/>
          <w:i/>
          <w:iCs/>
        </w:rPr>
        <w:t>et al.</w:t>
      </w:r>
      <w:r w:rsidRPr="007034E5">
        <w:rPr>
          <w:rFonts w:ascii="Calibri" w:cs="Calibri"/>
        </w:rPr>
        <w:t xml:space="preserve"> (2013). On the dimensionality of ecological stability. </w:t>
      </w:r>
      <w:r w:rsidRPr="007034E5">
        <w:rPr>
          <w:rFonts w:ascii="Calibri" w:cs="Calibri"/>
          <w:i/>
          <w:iCs/>
        </w:rPr>
        <w:t>Ecology Letters</w:t>
      </w:r>
      <w:r w:rsidRPr="007034E5">
        <w:rPr>
          <w:rFonts w:ascii="Calibri" w:cs="Calibri"/>
        </w:rPr>
        <w:t>, 16, 421</w:t>
      </w:r>
      <w:r w:rsidRPr="007034E5">
        <w:rPr>
          <w:rFonts w:ascii="Calibri" w:cs="Calibri"/>
        </w:rPr>
        <w:t>–</w:t>
      </w:r>
      <w:r w:rsidRPr="007034E5">
        <w:rPr>
          <w:rFonts w:ascii="Calibri" w:cs="Calibri"/>
        </w:rPr>
        <w:t>429.</w:t>
      </w:r>
    </w:p>
    <w:p w14:paraId="0AE245DE" w14:textId="77777777" w:rsidR="007034E5" w:rsidRPr="007034E5" w:rsidRDefault="007034E5" w:rsidP="007034E5">
      <w:pPr>
        <w:pStyle w:val="Bibliography"/>
        <w:rPr>
          <w:rFonts w:ascii="Calibri" w:cs="Calibri"/>
        </w:rPr>
      </w:pPr>
      <w:r w:rsidRPr="007034E5">
        <w:rPr>
          <w:rFonts w:ascii="Calibri" w:cs="Calibri"/>
        </w:rPr>
        <w:t xml:space="preserve">Downing, A.L., Brown, B.L., Perrin, E.M., Keitt, T.H. &amp; Leibold, M.A. (2008). Environmental Fluctuations Induce Scale-Dependent Compensation and Increase Stability in Plankton Ecosystems. </w:t>
      </w:r>
      <w:r w:rsidRPr="007034E5">
        <w:rPr>
          <w:rFonts w:ascii="Calibri" w:cs="Calibri"/>
          <w:i/>
          <w:iCs/>
        </w:rPr>
        <w:t>Ecology</w:t>
      </w:r>
      <w:r w:rsidRPr="007034E5">
        <w:rPr>
          <w:rFonts w:ascii="Calibri" w:cs="Calibri"/>
        </w:rPr>
        <w:t>, 89, 3204</w:t>
      </w:r>
      <w:r w:rsidRPr="007034E5">
        <w:rPr>
          <w:rFonts w:ascii="Calibri" w:cs="Calibri"/>
        </w:rPr>
        <w:t>–</w:t>
      </w:r>
      <w:r w:rsidRPr="007034E5">
        <w:rPr>
          <w:rFonts w:ascii="Calibri" w:cs="Calibri"/>
        </w:rPr>
        <w:t>3214.</w:t>
      </w:r>
    </w:p>
    <w:p w14:paraId="259F1CFB" w14:textId="77777777" w:rsidR="007034E5" w:rsidRPr="007034E5" w:rsidRDefault="007034E5" w:rsidP="007034E5">
      <w:pPr>
        <w:pStyle w:val="Bibliography"/>
        <w:rPr>
          <w:rFonts w:ascii="Calibri" w:cs="Calibri"/>
        </w:rPr>
      </w:pPr>
      <w:r w:rsidRPr="007034E5">
        <w:rPr>
          <w:rFonts w:ascii="Calibri" w:cs="Calibri"/>
        </w:rPr>
        <w:t>Elmqvist, T., Folke, C., Nystr</w:t>
      </w:r>
      <w:r w:rsidRPr="007034E5">
        <w:rPr>
          <w:rFonts w:ascii="Calibri" w:cs="Calibri"/>
        </w:rPr>
        <w:t>ö</w:t>
      </w:r>
      <w:r w:rsidRPr="007034E5">
        <w:rPr>
          <w:rFonts w:ascii="Calibri" w:cs="Calibri"/>
        </w:rPr>
        <w:t xml:space="preserve">m, M., Peterson, G., Bengtsson, J., Walker, B., </w:t>
      </w:r>
      <w:r w:rsidRPr="007034E5">
        <w:rPr>
          <w:rFonts w:ascii="Calibri" w:cs="Calibri"/>
          <w:i/>
          <w:iCs/>
        </w:rPr>
        <w:t>et al.</w:t>
      </w:r>
      <w:r w:rsidRPr="007034E5">
        <w:rPr>
          <w:rFonts w:ascii="Calibri" w:cs="Calibri"/>
        </w:rPr>
        <w:t xml:space="preserve"> (2003). Response diversity, ecosystem change, and resilience. </w:t>
      </w:r>
      <w:r w:rsidRPr="007034E5">
        <w:rPr>
          <w:rFonts w:ascii="Calibri" w:cs="Calibri"/>
          <w:i/>
          <w:iCs/>
        </w:rPr>
        <w:t>Frontiers in Ecology and the Environment</w:t>
      </w:r>
      <w:r w:rsidRPr="007034E5">
        <w:rPr>
          <w:rFonts w:ascii="Calibri" w:cs="Calibri"/>
        </w:rPr>
        <w:t>, 1.</w:t>
      </w:r>
    </w:p>
    <w:p w14:paraId="6427A006" w14:textId="77777777" w:rsidR="007034E5" w:rsidRPr="007034E5" w:rsidRDefault="007034E5" w:rsidP="007034E5">
      <w:pPr>
        <w:pStyle w:val="Bibliography"/>
        <w:rPr>
          <w:rFonts w:ascii="Calibri" w:cs="Calibri"/>
        </w:rPr>
      </w:pPr>
      <w:r w:rsidRPr="007034E5">
        <w:rPr>
          <w:rFonts w:ascii="Calibri" w:cs="Calibri"/>
        </w:rPr>
        <w:t xml:space="preserve">Gladstone-Gallagher, R.V., Hewitt, J.E., Siwicka, E., Gammal, J.M., Brustolin, M.C., Norkko, A., </w:t>
      </w:r>
      <w:r w:rsidRPr="007034E5">
        <w:rPr>
          <w:rFonts w:ascii="Calibri" w:cs="Calibri"/>
          <w:i/>
          <w:iCs/>
        </w:rPr>
        <w:t>et al.</w:t>
      </w:r>
      <w:r w:rsidRPr="007034E5">
        <w:rPr>
          <w:rFonts w:ascii="Calibri" w:cs="Calibri"/>
        </w:rPr>
        <w:t xml:space="preserve"> (2023). Ecological network analysis of traits reveals variable response capacity to stress. </w:t>
      </w:r>
      <w:r w:rsidRPr="007034E5">
        <w:rPr>
          <w:rFonts w:ascii="Calibri" w:cs="Calibri"/>
          <w:i/>
          <w:iCs/>
        </w:rPr>
        <w:t>Proceedings of the Royal Society B: Biological Sciences</w:t>
      </w:r>
      <w:r w:rsidRPr="007034E5">
        <w:rPr>
          <w:rFonts w:ascii="Calibri" w:cs="Calibri"/>
        </w:rPr>
        <w:t>, 290, 20230403.</w:t>
      </w:r>
    </w:p>
    <w:p w14:paraId="5F32F406" w14:textId="77777777" w:rsidR="007034E5" w:rsidRPr="007034E5" w:rsidRDefault="007034E5" w:rsidP="007034E5">
      <w:pPr>
        <w:pStyle w:val="Bibliography"/>
        <w:rPr>
          <w:rFonts w:ascii="Calibri" w:cs="Calibri"/>
        </w:rPr>
      </w:pPr>
      <w:r w:rsidRPr="007034E5">
        <w:rPr>
          <w:rFonts w:ascii="Calibri" w:cs="Calibri"/>
        </w:rPr>
        <w:t xml:space="preserve">Gonzalez, A. &amp; Loreau, M. (2009). The causes and consequences of compensatory dynamics in ecological communities. </w:t>
      </w:r>
      <w:r w:rsidRPr="007034E5">
        <w:rPr>
          <w:rFonts w:ascii="Calibri" w:cs="Calibri"/>
          <w:i/>
          <w:iCs/>
        </w:rPr>
        <w:t>Annual Review of Ecology, Evolution, and Systematics</w:t>
      </w:r>
      <w:r w:rsidRPr="007034E5">
        <w:rPr>
          <w:rFonts w:ascii="Calibri" w:cs="Calibri"/>
        </w:rPr>
        <w:t>, 40.</w:t>
      </w:r>
    </w:p>
    <w:p w14:paraId="40C86EF5" w14:textId="77777777" w:rsidR="007034E5" w:rsidRPr="007034E5" w:rsidRDefault="007034E5" w:rsidP="007034E5">
      <w:pPr>
        <w:pStyle w:val="Bibliography"/>
        <w:rPr>
          <w:rFonts w:ascii="Calibri" w:cs="Calibri"/>
        </w:rPr>
      </w:pPr>
      <w:r w:rsidRPr="007034E5">
        <w:rPr>
          <w:rFonts w:ascii="Calibri" w:cs="Calibri"/>
        </w:rPr>
        <w:t xml:space="preserve">Hautier, Y., Tilman, D., Isbell, F., Seabloom, E.W., Borer, E.T. &amp; Reich, P.B. (2015). Anthropogenic environmental changes affect ecosystem stability via biodiversity. </w:t>
      </w:r>
      <w:r w:rsidRPr="007034E5">
        <w:rPr>
          <w:rFonts w:ascii="Calibri" w:cs="Calibri"/>
          <w:i/>
          <w:iCs/>
        </w:rPr>
        <w:t>Science</w:t>
      </w:r>
      <w:r w:rsidRPr="007034E5">
        <w:rPr>
          <w:rFonts w:ascii="Calibri" w:cs="Calibri"/>
        </w:rPr>
        <w:t>, 348, 336</w:t>
      </w:r>
      <w:r w:rsidRPr="007034E5">
        <w:rPr>
          <w:rFonts w:ascii="Calibri" w:cs="Calibri"/>
        </w:rPr>
        <w:t>–</w:t>
      </w:r>
      <w:r w:rsidRPr="007034E5">
        <w:rPr>
          <w:rFonts w:ascii="Calibri" w:cs="Calibri"/>
        </w:rPr>
        <w:t>340.</w:t>
      </w:r>
    </w:p>
    <w:p w14:paraId="6455929B" w14:textId="77777777" w:rsidR="007034E5" w:rsidRPr="007034E5" w:rsidRDefault="007034E5" w:rsidP="007034E5">
      <w:pPr>
        <w:pStyle w:val="Bibliography"/>
        <w:rPr>
          <w:rFonts w:ascii="Calibri" w:cs="Calibri"/>
        </w:rPr>
      </w:pPr>
      <w:r w:rsidRPr="007034E5">
        <w:rPr>
          <w:rFonts w:ascii="Calibri" w:cs="Calibri"/>
        </w:rPr>
        <w:lastRenderedPageBreak/>
        <w:t xml:space="preserve">IPCC-IPBES. (2020). </w:t>
      </w:r>
      <w:r w:rsidRPr="007034E5">
        <w:rPr>
          <w:rFonts w:ascii="Calibri" w:cs="Calibri"/>
          <w:i/>
          <w:iCs/>
        </w:rPr>
        <w:t>Biodiversity and Climate Change: Scientific outcome</w:t>
      </w:r>
      <w:r w:rsidRPr="007034E5">
        <w:rPr>
          <w:rFonts w:ascii="Calibri" w:cs="Calibri"/>
        </w:rPr>
        <w:t xml:space="preserve">. </w:t>
      </w:r>
      <w:r w:rsidRPr="007034E5">
        <w:rPr>
          <w:rFonts w:ascii="Calibri" w:cs="Calibri"/>
          <w:i/>
          <w:iCs/>
        </w:rPr>
        <w:t>Ipbes-Ipcc Co-Sponsored Workshop</w:t>
      </w:r>
      <w:r w:rsidRPr="007034E5">
        <w:rPr>
          <w:rFonts w:ascii="Calibri" w:cs="Calibri"/>
        </w:rPr>
        <w:t>.</w:t>
      </w:r>
    </w:p>
    <w:p w14:paraId="41E629D6" w14:textId="77777777" w:rsidR="007034E5" w:rsidRPr="007034E5" w:rsidRDefault="007034E5" w:rsidP="007034E5">
      <w:pPr>
        <w:pStyle w:val="Bibliography"/>
        <w:rPr>
          <w:rFonts w:ascii="Calibri" w:cs="Calibri"/>
        </w:rPr>
      </w:pPr>
      <w:r w:rsidRPr="007034E5">
        <w:rPr>
          <w:rFonts w:ascii="Calibri" w:cs="Calibri"/>
        </w:rPr>
        <w:t xml:space="preserve">Isbell, F., Craven, D., Connolly, J., Loreau, M., Schmid, B., Beierkuhnlein, C., </w:t>
      </w:r>
      <w:r w:rsidRPr="007034E5">
        <w:rPr>
          <w:rFonts w:ascii="Calibri" w:cs="Calibri"/>
          <w:i/>
          <w:iCs/>
        </w:rPr>
        <w:t>et al.</w:t>
      </w:r>
      <w:r w:rsidRPr="007034E5">
        <w:rPr>
          <w:rFonts w:ascii="Calibri" w:cs="Calibri"/>
        </w:rPr>
        <w:t xml:space="preserve"> (2015). Biodiversity increases the resistance of ecosystem productivity to climate extremes. </w:t>
      </w:r>
      <w:r w:rsidRPr="007034E5">
        <w:rPr>
          <w:rFonts w:ascii="Calibri" w:cs="Calibri"/>
          <w:i/>
          <w:iCs/>
        </w:rPr>
        <w:t>Nature</w:t>
      </w:r>
      <w:r w:rsidRPr="007034E5">
        <w:rPr>
          <w:rFonts w:ascii="Calibri" w:cs="Calibri"/>
        </w:rPr>
        <w:t>, 526, 574</w:t>
      </w:r>
      <w:r w:rsidRPr="007034E5">
        <w:rPr>
          <w:rFonts w:ascii="Calibri" w:cs="Calibri"/>
        </w:rPr>
        <w:t>–</w:t>
      </w:r>
      <w:r w:rsidRPr="007034E5">
        <w:rPr>
          <w:rFonts w:ascii="Calibri" w:cs="Calibri"/>
        </w:rPr>
        <w:t>577.</w:t>
      </w:r>
    </w:p>
    <w:p w14:paraId="35DFD54D" w14:textId="77777777" w:rsidR="007034E5" w:rsidRPr="007034E5" w:rsidRDefault="007034E5" w:rsidP="007034E5">
      <w:pPr>
        <w:pStyle w:val="Bibliography"/>
        <w:rPr>
          <w:rFonts w:ascii="Calibri" w:cs="Calibri"/>
        </w:rPr>
      </w:pPr>
      <w:r w:rsidRPr="007034E5">
        <w:rPr>
          <w:rFonts w:ascii="Calibri" w:cs="Calibri"/>
        </w:rPr>
        <w:t xml:space="preserve">Jackson, M.C., Loewen, C.J.G., Vinebrooke, R.D. &amp; Chimimba, C.T. (2016). Net effects of multiple stressors in freshwater ecosystems: A meta-analysis. </w:t>
      </w:r>
      <w:r w:rsidRPr="007034E5">
        <w:rPr>
          <w:rFonts w:ascii="Calibri" w:cs="Calibri"/>
          <w:i/>
          <w:iCs/>
        </w:rPr>
        <w:t>Global Change Biology</w:t>
      </w:r>
      <w:r w:rsidRPr="007034E5">
        <w:rPr>
          <w:rFonts w:ascii="Calibri" w:cs="Calibri"/>
        </w:rPr>
        <w:t>, 22, 180</w:t>
      </w:r>
      <w:r w:rsidRPr="007034E5">
        <w:rPr>
          <w:rFonts w:ascii="Calibri" w:cs="Calibri"/>
        </w:rPr>
        <w:t>–</w:t>
      </w:r>
      <w:r w:rsidRPr="007034E5">
        <w:rPr>
          <w:rFonts w:ascii="Calibri" w:cs="Calibri"/>
        </w:rPr>
        <w:t>189.</w:t>
      </w:r>
    </w:p>
    <w:p w14:paraId="6706CDA7" w14:textId="77777777" w:rsidR="007034E5" w:rsidRPr="007034E5" w:rsidRDefault="007034E5" w:rsidP="007034E5">
      <w:pPr>
        <w:pStyle w:val="Bibliography"/>
        <w:rPr>
          <w:rFonts w:ascii="Calibri" w:cs="Calibri"/>
        </w:rPr>
      </w:pPr>
      <w:r w:rsidRPr="007034E5">
        <w:rPr>
          <w:rFonts w:ascii="Calibri" w:cs="Calibri"/>
        </w:rPr>
        <w:t xml:space="preserve">Leary, D.J. &amp; Petchey, O.L. (2009). Testing a biological mechanism of the insurance hypothesis in experimental aquatic communities. </w:t>
      </w:r>
      <w:r w:rsidRPr="007034E5">
        <w:rPr>
          <w:rFonts w:ascii="Calibri" w:cs="Calibri"/>
          <w:i/>
          <w:iCs/>
        </w:rPr>
        <w:t>Journal of Animal Ecology</w:t>
      </w:r>
      <w:r w:rsidRPr="007034E5">
        <w:rPr>
          <w:rFonts w:ascii="Calibri" w:cs="Calibri"/>
        </w:rPr>
        <w:t>, 78, 1143</w:t>
      </w:r>
      <w:r w:rsidRPr="007034E5">
        <w:rPr>
          <w:rFonts w:ascii="Calibri" w:cs="Calibri"/>
        </w:rPr>
        <w:t>–</w:t>
      </w:r>
      <w:r w:rsidRPr="007034E5">
        <w:rPr>
          <w:rFonts w:ascii="Calibri" w:cs="Calibri"/>
        </w:rPr>
        <w:t>1151.</w:t>
      </w:r>
    </w:p>
    <w:p w14:paraId="0B0C61FA" w14:textId="77777777" w:rsidR="007034E5" w:rsidRPr="007034E5" w:rsidRDefault="007034E5" w:rsidP="007034E5">
      <w:pPr>
        <w:pStyle w:val="Bibliography"/>
        <w:rPr>
          <w:rFonts w:ascii="Calibri" w:cs="Calibri"/>
        </w:rPr>
      </w:pPr>
      <w:r w:rsidRPr="007034E5">
        <w:rPr>
          <w:rFonts w:ascii="Calibri" w:cs="Calibri"/>
        </w:rPr>
        <w:t>Mccann, K.S. (2000). The diversity</w:t>
      </w:r>
      <w:r w:rsidRPr="007034E5">
        <w:rPr>
          <w:rFonts w:ascii="Calibri" w:cs="Calibri"/>
        </w:rPr>
        <w:t>–</w:t>
      </w:r>
      <w:r w:rsidRPr="007034E5">
        <w:rPr>
          <w:rFonts w:ascii="Calibri" w:cs="Calibri"/>
        </w:rPr>
        <w:t>stability debate, 405.</w:t>
      </w:r>
    </w:p>
    <w:p w14:paraId="75177348" w14:textId="77777777" w:rsidR="007034E5" w:rsidRPr="007034E5" w:rsidRDefault="007034E5" w:rsidP="007034E5">
      <w:pPr>
        <w:pStyle w:val="Bibliography"/>
        <w:rPr>
          <w:rFonts w:ascii="Calibri" w:cs="Calibri"/>
        </w:rPr>
      </w:pPr>
      <w:r w:rsidRPr="007034E5">
        <w:rPr>
          <w:rFonts w:ascii="Calibri" w:cs="Calibri"/>
        </w:rPr>
        <w:t xml:space="preserve">McCann, M.J. (2016). Response diversity of free-floating plants to nutrient stoichiometry and temperature: growth and resting body formation. </w:t>
      </w:r>
      <w:r w:rsidRPr="007034E5">
        <w:rPr>
          <w:rFonts w:ascii="Calibri" w:cs="Calibri"/>
          <w:i/>
          <w:iCs/>
        </w:rPr>
        <w:t>PeerJ</w:t>
      </w:r>
      <w:r w:rsidRPr="007034E5">
        <w:rPr>
          <w:rFonts w:ascii="Calibri" w:cs="Calibri"/>
        </w:rPr>
        <w:t>, 4, e1781.</w:t>
      </w:r>
    </w:p>
    <w:p w14:paraId="1FAE8B97" w14:textId="77777777" w:rsidR="007034E5" w:rsidRPr="007034E5" w:rsidRDefault="007034E5" w:rsidP="007034E5">
      <w:pPr>
        <w:pStyle w:val="Bibliography"/>
        <w:rPr>
          <w:rFonts w:ascii="Calibri" w:cs="Calibri"/>
        </w:rPr>
      </w:pPr>
      <w:r w:rsidRPr="007034E5">
        <w:rPr>
          <w:rFonts w:ascii="Calibri" w:cs="Calibri"/>
        </w:rPr>
        <w:t xml:space="preserve">Mori, A.S., Furukawa, T. &amp; Sasaki, T. (2013). Response diversity determines the resilience of ecosystems to environmental change. </w:t>
      </w:r>
      <w:r w:rsidRPr="007034E5">
        <w:rPr>
          <w:rFonts w:ascii="Calibri" w:cs="Calibri"/>
          <w:i/>
          <w:iCs/>
        </w:rPr>
        <w:t>Biological Reviews</w:t>
      </w:r>
      <w:r w:rsidRPr="007034E5">
        <w:rPr>
          <w:rFonts w:ascii="Calibri" w:cs="Calibri"/>
        </w:rPr>
        <w:t>, 88, 349</w:t>
      </w:r>
      <w:r w:rsidRPr="007034E5">
        <w:rPr>
          <w:rFonts w:ascii="Calibri" w:cs="Calibri"/>
        </w:rPr>
        <w:t>–</w:t>
      </w:r>
      <w:r w:rsidRPr="007034E5">
        <w:rPr>
          <w:rFonts w:ascii="Calibri" w:cs="Calibri"/>
        </w:rPr>
        <w:t>364.</w:t>
      </w:r>
    </w:p>
    <w:p w14:paraId="062DF235" w14:textId="77777777" w:rsidR="007034E5" w:rsidRPr="007034E5" w:rsidRDefault="007034E5" w:rsidP="007034E5">
      <w:pPr>
        <w:pStyle w:val="Bibliography"/>
        <w:rPr>
          <w:rFonts w:ascii="Calibri" w:cs="Calibri"/>
        </w:rPr>
      </w:pPr>
      <w:r w:rsidRPr="007034E5">
        <w:rPr>
          <w:rFonts w:ascii="Calibri" w:cs="Calibri"/>
        </w:rPr>
        <w:t xml:space="preserve">Piggott, J.J., Townsend, C.R. &amp; Matthaei, C.D. (2015). Reconceptualizing synergism and antagonism among multiple stressors. </w:t>
      </w:r>
      <w:r w:rsidRPr="007034E5">
        <w:rPr>
          <w:rFonts w:ascii="Calibri" w:cs="Calibri"/>
          <w:i/>
          <w:iCs/>
        </w:rPr>
        <w:t>Ecology and Evolution</w:t>
      </w:r>
      <w:r w:rsidRPr="007034E5">
        <w:rPr>
          <w:rFonts w:ascii="Calibri" w:cs="Calibri"/>
        </w:rPr>
        <w:t>, 5, 1538</w:t>
      </w:r>
      <w:r w:rsidRPr="007034E5">
        <w:rPr>
          <w:rFonts w:ascii="Calibri" w:cs="Calibri"/>
        </w:rPr>
        <w:t>–</w:t>
      </w:r>
      <w:r w:rsidRPr="007034E5">
        <w:rPr>
          <w:rFonts w:ascii="Calibri" w:cs="Calibri"/>
        </w:rPr>
        <w:t>1547.</w:t>
      </w:r>
    </w:p>
    <w:p w14:paraId="2BB18045" w14:textId="77777777" w:rsidR="007034E5" w:rsidRPr="007034E5" w:rsidRDefault="007034E5" w:rsidP="007034E5">
      <w:pPr>
        <w:pStyle w:val="Bibliography"/>
        <w:rPr>
          <w:rFonts w:ascii="Calibri" w:cs="Calibri"/>
        </w:rPr>
      </w:pPr>
      <w:r w:rsidRPr="007034E5">
        <w:rPr>
          <w:rFonts w:ascii="Calibri" w:cs="Calibri"/>
        </w:rPr>
        <w:t xml:space="preserve">Pimm, S.L. (1984). The complexity and stability of ecosystems. </w:t>
      </w:r>
      <w:r w:rsidRPr="007034E5">
        <w:rPr>
          <w:rFonts w:ascii="Calibri" w:cs="Calibri"/>
          <w:i/>
          <w:iCs/>
        </w:rPr>
        <w:t>Nature</w:t>
      </w:r>
      <w:r w:rsidRPr="007034E5">
        <w:rPr>
          <w:rFonts w:ascii="Calibri" w:cs="Calibri"/>
        </w:rPr>
        <w:t>, 307, 321</w:t>
      </w:r>
      <w:r w:rsidRPr="007034E5">
        <w:rPr>
          <w:rFonts w:ascii="Calibri" w:cs="Calibri"/>
        </w:rPr>
        <w:t>–</w:t>
      </w:r>
      <w:r w:rsidRPr="007034E5">
        <w:rPr>
          <w:rFonts w:ascii="Calibri" w:cs="Calibri"/>
        </w:rPr>
        <w:t>326.</w:t>
      </w:r>
    </w:p>
    <w:p w14:paraId="5392A691" w14:textId="77777777" w:rsidR="007034E5" w:rsidRPr="007034E5" w:rsidRDefault="007034E5" w:rsidP="007034E5">
      <w:pPr>
        <w:pStyle w:val="Bibliography"/>
        <w:rPr>
          <w:rFonts w:ascii="Calibri" w:cs="Calibri"/>
        </w:rPr>
      </w:pPr>
      <w:r w:rsidRPr="007034E5">
        <w:rPr>
          <w:rFonts w:ascii="Calibri" w:cs="Calibri"/>
        </w:rPr>
        <w:t xml:space="preserve">Pires, A.P.F., Srivastava, D.S., Marino, N.A.C., MacDonald, A.A.M., Figueiredo-Barros, M.P. &amp; Farjalla, V.F. (2018). Interactive effects of climate change and biodiversity loss on ecosystem functioning. </w:t>
      </w:r>
      <w:r w:rsidRPr="007034E5">
        <w:rPr>
          <w:rFonts w:ascii="Calibri" w:cs="Calibri"/>
          <w:i/>
          <w:iCs/>
        </w:rPr>
        <w:t>Ecology</w:t>
      </w:r>
      <w:r w:rsidRPr="007034E5">
        <w:rPr>
          <w:rFonts w:ascii="Calibri" w:cs="Calibri"/>
        </w:rPr>
        <w:t>, 99.</w:t>
      </w:r>
    </w:p>
    <w:p w14:paraId="3C0CD7CD" w14:textId="77777777" w:rsidR="007034E5" w:rsidRPr="007034E5" w:rsidRDefault="007034E5" w:rsidP="007034E5">
      <w:pPr>
        <w:pStyle w:val="Bibliography"/>
        <w:rPr>
          <w:rFonts w:ascii="Calibri" w:cs="Calibri"/>
        </w:rPr>
      </w:pPr>
      <w:r w:rsidRPr="007034E5">
        <w:rPr>
          <w:rFonts w:ascii="Calibri" w:cs="Calibri"/>
        </w:rPr>
        <w:t xml:space="preserve">Polazzo, F. &amp; Rico, A. (2021). Effects of multiple stressors on the dimensionality of ecological stability. </w:t>
      </w:r>
      <w:r w:rsidRPr="007034E5">
        <w:rPr>
          <w:rFonts w:ascii="Calibri" w:cs="Calibri"/>
          <w:i/>
          <w:iCs/>
        </w:rPr>
        <w:t>Ecology Letters</w:t>
      </w:r>
      <w:r w:rsidRPr="007034E5">
        <w:rPr>
          <w:rFonts w:ascii="Calibri" w:cs="Calibri"/>
        </w:rPr>
        <w:t>, 1</w:t>
      </w:r>
      <w:r w:rsidRPr="007034E5">
        <w:rPr>
          <w:rFonts w:ascii="Calibri" w:cs="Calibri"/>
        </w:rPr>
        <w:t>–</w:t>
      </w:r>
      <w:r w:rsidRPr="007034E5">
        <w:rPr>
          <w:rFonts w:ascii="Calibri" w:cs="Calibri"/>
        </w:rPr>
        <w:t>13.</w:t>
      </w:r>
    </w:p>
    <w:p w14:paraId="53BFA61E" w14:textId="77777777" w:rsidR="007034E5" w:rsidRPr="007034E5" w:rsidRDefault="007034E5" w:rsidP="007034E5">
      <w:pPr>
        <w:pStyle w:val="Bibliography"/>
        <w:rPr>
          <w:rFonts w:ascii="Calibri" w:cs="Calibri"/>
        </w:rPr>
      </w:pPr>
      <w:r w:rsidRPr="007034E5">
        <w:rPr>
          <w:rFonts w:ascii="Calibri" w:cs="Calibri"/>
        </w:rPr>
        <w:t xml:space="preserve">Renard, D. &amp; Tilman, D. (2019). National food production stabilized by crop diversity. </w:t>
      </w:r>
      <w:r w:rsidRPr="007034E5">
        <w:rPr>
          <w:rFonts w:ascii="Calibri" w:cs="Calibri"/>
          <w:i/>
          <w:iCs/>
        </w:rPr>
        <w:t>Nature</w:t>
      </w:r>
      <w:r w:rsidRPr="007034E5">
        <w:rPr>
          <w:rFonts w:ascii="Calibri" w:cs="Calibri"/>
        </w:rPr>
        <w:t>, 571, 257</w:t>
      </w:r>
      <w:r w:rsidRPr="007034E5">
        <w:rPr>
          <w:rFonts w:ascii="Calibri" w:cs="Calibri"/>
        </w:rPr>
        <w:t>–</w:t>
      </w:r>
      <w:r w:rsidRPr="007034E5">
        <w:rPr>
          <w:rFonts w:ascii="Calibri" w:cs="Calibri"/>
        </w:rPr>
        <w:t>260.</w:t>
      </w:r>
    </w:p>
    <w:p w14:paraId="7A54B425" w14:textId="77777777" w:rsidR="007034E5" w:rsidRPr="007034E5" w:rsidRDefault="007034E5" w:rsidP="007034E5">
      <w:pPr>
        <w:pStyle w:val="Bibliography"/>
        <w:rPr>
          <w:rFonts w:ascii="Calibri" w:cs="Calibri"/>
        </w:rPr>
      </w:pPr>
      <w:r w:rsidRPr="007034E5">
        <w:rPr>
          <w:rFonts w:ascii="Calibri" w:cs="Calibri"/>
        </w:rPr>
        <w:t xml:space="preserve">Ross, S.R.P., Ross, S.R.P., Petchey, O.L., Sasaki, T. &amp; Armitage, D.W. (2022). How to measure response diversity. </w:t>
      </w:r>
      <w:r w:rsidRPr="007034E5">
        <w:rPr>
          <w:rFonts w:ascii="Calibri" w:cs="Calibri"/>
          <w:i/>
          <w:iCs/>
        </w:rPr>
        <w:t>bioRxiv</w:t>
      </w:r>
      <w:r w:rsidRPr="007034E5">
        <w:rPr>
          <w:rFonts w:ascii="Calibri" w:cs="Calibri"/>
        </w:rPr>
        <w:t>, 1</w:t>
      </w:r>
      <w:r w:rsidRPr="007034E5">
        <w:rPr>
          <w:rFonts w:ascii="Calibri" w:cs="Calibri"/>
        </w:rPr>
        <w:t>–</w:t>
      </w:r>
      <w:r w:rsidRPr="007034E5">
        <w:rPr>
          <w:rFonts w:ascii="Calibri" w:cs="Calibri"/>
        </w:rPr>
        <w:t>29.</w:t>
      </w:r>
    </w:p>
    <w:p w14:paraId="1E8FFB2F" w14:textId="77777777" w:rsidR="007034E5" w:rsidRPr="007034E5" w:rsidRDefault="007034E5" w:rsidP="007034E5">
      <w:pPr>
        <w:pStyle w:val="Bibliography"/>
        <w:rPr>
          <w:rFonts w:ascii="Calibri" w:cs="Calibri"/>
        </w:rPr>
      </w:pPr>
      <w:r w:rsidRPr="007034E5">
        <w:rPr>
          <w:rFonts w:ascii="Calibri" w:cs="Calibri"/>
        </w:rPr>
        <w:t xml:space="preserve">Ross, S.R.P.-J., Petchey, O.L., Sasaki, T. &amp; Armitage, D.W. (n.d.). How to measure response diversity. </w:t>
      </w:r>
      <w:r w:rsidRPr="007034E5">
        <w:rPr>
          <w:rFonts w:ascii="Calibri" w:cs="Calibri"/>
          <w:i/>
          <w:iCs/>
        </w:rPr>
        <w:t>Methods in Ecology and Evolution</w:t>
      </w:r>
      <w:r w:rsidRPr="007034E5">
        <w:rPr>
          <w:rFonts w:ascii="Calibri" w:cs="Calibri"/>
        </w:rPr>
        <w:t>, n/a.</w:t>
      </w:r>
    </w:p>
    <w:p w14:paraId="14A40AC6" w14:textId="77777777" w:rsidR="007034E5" w:rsidRPr="007034E5" w:rsidRDefault="007034E5" w:rsidP="007034E5">
      <w:pPr>
        <w:pStyle w:val="Bibliography"/>
        <w:rPr>
          <w:rFonts w:ascii="Calibri" w:cs="Calibri"/>
        </w:rPr>
      </w:pPr>
      <w:r w:rsidRPr="007034E5">
        <w:rPr>
          <w:rFonts w:ascii="Calibri" w:cs="Calibri"/>
          <w:lang w:val="it-IT"/>
        </w:rPr>
        <w:t xml:space="preserve">Sasaki, T., Lu, X., Hirota, M. &amp; Bai, Y. (2019). </w:t>
      </w:r>
      <w:r w:rsidRPr="007034E5">
        <w:rPr>
          <w:rFonts w:ascii="Calibri" w:cs="Calibri"/>
        </w:rPr>
        <w:t xml:space="preserve">Species asynchrony and response diversity determine multifunctional stability of natural grasslands. </w:t>
      </w:r>
      <w:r w:rsidRPr="007034E5">
        <w:rPr>
          <w:rFonts w:ascii="Calibri" w:cs="Calibri"/>
          <w:i/>
          <w:iCs/>
        </w:rPr>
        <w:t>Journal of Ecology</w:t>
      </w:r>
      <w:r w:rsidRPr="007034E5">
        <w:rPr>
          <w:rFonts w:ascii="Calibri" w:cs="Calibri"/>
        </w:rPr>
        <w:t>, 107, 1862</w:t>
      </w:r>
      <w:r w:rsidRPr="007034E5">
        <w:rPr>
          <w:rFonts w:ascii="Calibri" w:cs="Calibri"/>
        </w:rPr>
        <w:t>–</w:t>
      </w:r>
      <w:r w:rsidRPr="007034E5">
        <w:rPr>
          <w:rFonts w:ascii="Calibri" w:cs="Calibri"/>
        </w:rPr>
        <w:t>1875.</w:t>
      </w:r>
    </w:p>
    <w:p w14:paraId="743E1974" w14:textId="77777777" w:rsidR="007034E5" w:rsidRPr="007034E5" w:rsidRDefault="007034E5" w:rsidP="007034E5">
      <w:pPr>
        <w:pStyle w:val="Bibliography"/>
        <w:rPr>
          <w:rFonts w:ascii="Calibri" w:cs="Calibri"/>
        </w:rPr>
      </w:pPr>
      <w:r w:rsidRPr="007034E5">
        <w:rPr>
          <w:rFonts w:ascii="Calibri" w:cs="Calibri"/>
        </w:rPr>
        <w:t xml:space="preserve">Schulhof, M.A., Shurin, J.B., Declerck, S.A.J. &amp; Van de Waal, D.B. (2019). Phytoplankton growth and stoichiometric responses to warming, nutrient addition and grazing depend on lake productivity and cell size. </w:t>
      </w:r>
      <w:r w:rsidRPr="007034E5">
        <w:rPr>
          <w:rFonts w:ascii="Calibri" w:cs="Calibri"/>
          <w:i/>
          <w:iCs/>
        </w:rPr>
        <w:t>Global Change Biology</w:t>
      </w:r>
      <w:r w:rsidRPr="007034E5">
        <w:rPr>
          <w:rFonts w:ascii="Calibri" w:cs="Calibri"/>
        </w:rPr>
        <w:t>, 25, 2751</w:t>
      </w:r>
      <w:r w:rsidRPr="007034E5">
        <w:rPr>
          <w:rFonts w:ascii="Calibri" w:cs="Calibri"/>
        </w:rPr>
        <w:t>–</w:t>
      </w:r>
      <w:r w:rsidRPr="007034E5">
        <w:rPr>
          <w:rFonts w:ascii="Calibri" w:cs="Calibri"/>
        </w:rPr>
        <w:t>2762.</w:t>
      </w:r>
    </w:p>
    <w:p w14:paraId="0D637AF1" w14:textId="77777777" w:rsidR="007034E5" w:rsidRPr="007034E5" w:rsidRDefault="007034E5" w:rsidP="007034E5">
      <w:pPr>
        <w:pStyle w:val="Bibliography"/>
        <w:rPr>
          <w:rFonts w:ascii="Calibri" w:cs="Calibri"/>
        </w:rPr>
      </w:pPr>
      <w:r w:rsidRPr="007034E5">
        <w:rPr>
          <w:rFonts w:ascii="Calibri" w:cs="Calibri"/>
        </w:rPr>
        <w:t xml:space="preserve">Thomas, M.K., Aranguren-Gassis, M., Kremer, C.T., Gould, M.R., Anderson, K., Klausmeier, C.A., </w:t>
      </w:r>
      <w:r w:rsidRPr="007034E5">
        <w:rPr>
          <w:rFonts w:ascii="Calibri" w:cs="Calibri"/>
          <w:i/>
          <w:iCs/>
        </w:rPr>
        <w:t>et al.</w:t>
      </w:r>
      <w:r w:rsidRPr="007034E5">
        <w:rPr>
          <w:rFonts w:ascii="Calibri" w:cs="Calibri"/>
        </w:rPr>
        <w:t xml:space="preserve"> (2017). Temperature</w:t>
      </w:r>
      <w:r w:rsidRPr="007034E5">
        <w:rPr>
          <w:rFonts w:ascii="Calibri" w:cs="Calibri"/>
        </w:rPr>
        <w:t>–</w:t>
      </w:r>
      <w:r w:rsidRPr="007034E5">
        <w:rPr>
          <w:rFonts w:ascii="Calibri" w:cs="Calibri"/>
        </w:rPr>
        <w:t xml:space="preserve">nutrient interactions exacerbate sensitivity to warming in phytoplankton. </w:t>
      </w:r>
      <w:r w:rsidRPr="007034E5">
        <w:rPr>
          <w:rFonts w:ascii="Calibri" w:cs="Calibri"/>
          <w:i/>
          <w:iCs/>
        </w:rPr>
        <w:t>Global Change Biology</w:t>
      </w:r>
      <w:r w:rsidRPr="007034E5">
        <w:rPr>
          <w:rFonts w:ascii="Calibri" w:cs="Calibri"/>
        </w:rPr>
        <w:t>, 23, 3269</w:t>
      </w:r>
      <w:r w:rsidRPr="007034E5">
        <w:rPr>
          <w:rFonts w:ascii="Calibri" w:cs="Calibri"/>
        </w:rPr>
        <w:t>–</w:t>
      </w:r>
      <w:r w:rsidRPr="007034E5">
        <w:rPr>
          <w:rFonts w:ascii="Calibri" w:cs="Calibri"/>
        </w:rPr>
        <w:t>3280.</w:t>
      </w:r>
    </w:p>
    <w:p w14:paraId="3C703682" w14:textId="77777777" w:rsidR="007034E5" w:rsidRPr="007034E5" w:rsidRDefault="007034E5" w:rsidP="007034E5">
      <w:pPr>
        <w:pStyle w:val="Bibliography"/>
        <w:rPr>
          <w:rFonts w:ascii="Calibri" w:cs="Calibri"/>
        </w:rPr>
      </w:pPr>
      <w:r w:rsidRPr="007034E5">
        <w:rPr>
          <w:rFonts w:ascii="Calibri" w:cs="Calibri"/>
        </w:rPr>
        <w:t xml:space="preserve">Winfree, R. &amp; Kremen, C. (2008). Are ecosystem services stabilized by differences among species? A test using crop pollination. </w:t>
      </w:r>
      <w:r w:rsidRPr="007034E5">
        <w:rPr>
          <w:rFonts w:ascii="Calibri" w:cs="Calibri"/>
          <w:i/>
          <w:iCs/>
        </w:rPr>
        <w:t>Proceedings of the Royal Society B: Biological Sciences</w:t>
      </w:r>
      <w:r w:rsidRPr="007034E5">
        <w:rPr>
          <w:rFonts w:ascii="Calibri" w:cs="Calibri"/>
        </w:rPr>
        <w:t>, 276, 229</w:t>
      </w:r>
      <w:r w:rsidRPr="007034E5">
        <w:rPr>
          <w:rFonts w:ascii="Calibri" w:cs="Calibri"/>
        </w:rPr>
        <w:t>–</w:t>
      </w:r>
      <w:r w:rsidRPr="007034E5">
        <w:rPr>
          <w:rFonts w:ascii="Calibri" w:cs="Calibri"/>
        </w:rPr>
        <w:t>237.</w:t>
      </w:r>
    </w:p>
    <w:p w14:paraId="37E7F397" w14:textId="77777777" w:rsidR="007034E5" w:rsidRPr="007034E5" w:rsidRDefault="007034E5" w:rsidP="007034E5">
      <w:pPr>
        <w:pStyle w:val="Bibliography"/>
        <w:rPr>
          <w:rFonts w:ascii="Calibri" w:cs="Calibri"/>
        </w:rPr>
      </w:pPr>
      <w:r w:rsidRPr="007034E5">
        <w:rPr>
          <w:rFonts w:ascii="Calibri" w:cs="Calibri"/>
        </w:rPr>
        <w:t xml:space="preserve">Yachi, S. &amp; Loreau, M. (1999). Biodiversity and ecosystem productivity in a fluctuating environment: The insurance hypothesis. </w:t>
      </w:r>
      <w:r w:rsidRPr="007034E5">
        <w:rPr>
          <w:rFonts w:ascii="Calibri" w:cs="Calibri"/>
          <w:i/>
          <w:iCs/>
        </w:rPr>
        <w:t>Proceedings of the National Academy of Sciences of the United States of America</w:t>
      </w:r>
      <w:r w:rsidRPr="007034E5">
        <w:rPr>
          <w:rFonts w:ascii="Calibri" w:cs="Calibri"/>
        </w:rPr>
        <w:t>, 96, 1463</w:t>
      </w:r>
      <w:r w:rsidRPr="007034E5">
        <w:rPr>
          <w:rFonts w:ascii="Calibri" w:cs="Calibri"/>
        </w:rPr>
        <w:t>–</w:t>
      </w:r>
      <w:r w:rsidRPr="007034E5">
        <w:rPr>
          <w:rFonts w:ascii="Calibri" w:cs="Calibri"/>
        </w:rPr>
        <w:t>1468.</w:t>
      </w:r>
    </w:p>
    <w:p w14:paraId="5878C3F1" w14:textId="77777777" w:rsidR="007034E5" w:rsidRPr="007034E5" w:rsidRDefault="007034E5" w:rsidP="007034E5">
      <w:pPr>
        <w:pStyle w:val="Bibliography"/>
        <w:rPr>
          <w:rFonts w:ascii="Calibri" w:cs="Calibri"/>
        </w:rPr>
      </w:pPr>
      <w:r w:rsidRPr="007034E5">
        <w:rPr>
          <w:rFonts w:ascii="Calibri" w:cs="Calibri"/>
        </w:rPr>
        <w:lastRenderedPageBreak/>
        <w:t xml:space="preserve">Zelnik, Y.R., Arnoldi, J.F. &amp; Loreau, M. (2018). The Impact of Spatial and Temporal Dimensions of Disturbances on Ecosystem Stability. </w:t>
      </w:r>
      <w:r w:rsidRPr="007034E5">
        <w:rPr>
          <w:rFonts w:ascii="Calibri" w:cs="Calibri"/>
          <w:i/>
          <w:iCs/>
        </w:rPr>
        <w:t>Frontiers in Ecology and Evolution</w:t>
      </w:r>
      <w:r w:rsidRPr="007034E5">
        <w:rPr>
          <w:rFonts w:ascii="Calibri" w:cs="Calibri"/>
        </w:rPr>
        <w:t>, 6.</w:t>
      </w:r>
    </w:p>
    <w:p w14:paraId="72830944" w14:textId="6FFCA750" w:rsidR="007034E5" w:rsidRPr="007034E5" w:rsidRDefault="007034E5" w:rsidP="007034E5">
      <w:r>
        <w:fldChar w:fldCharType="end"/>
      </w:r>
    </w:p>
    <w:sectPr w:rsidR="007034E5" w:rsidRPr="007034E5">
      <w:pgSz w:w="11906" w:h="16838"/>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87" w:author="Owen Petchey" w:date="2023-07-18T10:35:00Z" w:initials="OP">
    <w:p w14:paraId="70A1876F" w14:textId="77777777" w:rsidR="00A932F6" w:rsidRDefault="00A932F6" w:rsidP="00936C54">
      <w:r>
        <w:rPr>
          <w:rStyle w:val="CommentReference"/>
        </w:rPr>
        <w:annotationRef/>
      </w:r>
      <w:r>
        <w:rPr>
          <w:color w:val="000000"/>
          <w:sz w:val="20"/>
          <w:szCs w:val="20"/>
        </w:rPr>
        <w:t>This is rather too critical without first showing what has been done empirically. So I suggest to expand this to first discuss what empirical evidence there already is. And then say what is missing from that / what the gaps are.</w:t>
      </w:r>
    </w:p>
  </w:comment>
  <w:comment w:id="88" w:author="Owen Petchey" w:date="2023-07-18T10:36:00Z" w:initials="OP">
    <w:p w14:paraId="220107D0" w14:textId="77777777" w:rsidR="00A932F6" w:rsidRDefault="00A932F6" w:rsidP="00903097">
      <w:r>
        <w:rPr>
          <w:rStyle w:val="CommentReference"/>
        </w:rPr>
        <w:annotationRef/>
      </w:r>
      <w:r>
        <w:rPr>
          <w:color w:val="000000"/>
          <w:sz w:val="20"/>
          <w:szCs w:val="20"/>
        </w:rPr>
        <w:t>A debatable claim. Gives the reviewers and readers something to think critically about, when we don’t really want them to spend their effort on this, I think.</w:t>
      </w:r>
    </w:p>
  </w:comment>
  <w:comment w:id="89" w:author="Owen Petchey" w:date="2023-07-18T11:03:00Z" w:initials="OP">
    <w:p w14:paraId="2EA29810" w14:textId="77777777" w:rsidR="004B0EDF" w:rsidRDefault="004B0EDF" w:rsidP="00EF1815">
      <w:r>
        <w:rPr>
          <w:rStyle w:val="CommentReference"/>
        </w:rPr>
        <w:annotationRef/>
      </w:r>
      <w:r>
        <w:rPr>
          <w:color w:val="000000"/>
          <w:sz w:val="20"/>
          <w:szCs w:val="20"/>
        </w:rPr>
        <w:t>I think I would say that empirical research on response diversity requires a method for measuring it.</w:t>
      </w:r>
    </w:p>
  </w:comment>
  <w:comment w:id="138" w:author="Owen Petchey" w:date="2023-07-18T12:59:00Z" w:initials="OP">
    <w:p w14:paraId="073111B6" w14:textId="77777777" w:rsidR="00EC6F98" w:rsidRDefault="00EC6F98" w:rsidP="00916C81">
      <w:r>
        <w:rPr>
          <w:rStyle w:val="CommentReference"/>
        </w:rPr>
        <w:annotationRef/>
      </w:r>
      <w:r>
        <w:rPr>
          <w:color w:val="000000"/>
          <w:sz w:val="20"/>
          <w:szCs w:val="20"/>
        </w:rPr>
        <w:t>At present there is some overlap / redundancy in the content of sections 3.1, 3.2, and 3.3. Especially, now 3.1 and 3.3. Please have a go at reducing the overlap / repetition.</w:t>
      </w:r>
    </w:p>
  </w:comment>
  <w:comment w:id="139" w:author="Owen Petchey" w:date="2023-07-18T11:03:00Z" w:initials="OP">
    <w:p w14:paraId="11B05D0F" w14:textId="5A9A3B18" w:rsidR="004B0EDF" w:rsidRDefault="004B0EDF" w:rsidP="007B031C">
      <w:r>
        <w:rPr>
          <w:rStyle w:val="CommentReference"/>
        </w:rPr>
        <w:annotationRef/>
      </w:r>
      <w:r>
        <w:rPr>
          <w:color w:val="000000"/>
          <w:sz w:val="20"/>
          <w:szCs w:val="20"/>
        </w:rPr>
        <w:t>Move this to the Conclusions section, or Abstract.</w:t>
      </w:r>
    </w:p>
  </w:comment>
  <w:comment w:id="140" w:author="Owen Petchey" w:date="2023-07-18T11:08:00Z" w:initials="OP">
    <w:p w14:paraId="62BD0DED" w14:textId="77777777" w:rsidR="00547248" w:rsidRDefault="00547248" w:rsidP="004F2022">
      <w:r>
        <w:rPr>
          <w:rStyle w:val="CommentReference"/>
        </w:rPr>
        <w:annotationRef/>
      </w:r>
      <w:r>
        <w:rPr>
          <w:color w:val="000000"/>
          <w:sz w:val="20"/>
          <w:szCs w:val="20"/>
        </w:rPr>
        <w:t xml:space="preserve">I suggest to make a glossary table. E.g. GAM - Generalised additive model - a flexible regression model that allows for non-linear relationships between the dependent variable and independent variables. </w:t>
      </w:r>
    </w:p>
  </w:comment>
  <w:comment w:id="144" w:author="Owen Petchey" w:date="2023-07-18T11:09:00Z" w:initials="OP">
    <w:p w14:paraId="587FE740" w14:textId="77777777" w:rsidR="002B13F7" w:rsidRDefault="002B13F7" w:rsidP="005A1B99">
      <w:r>
        <w:rPr>
          <w:rStyle w:val="CommentReference"/>
        </w:rPr>
        <w:annotationRef/>
      </w:r>
      <w:r>
        <w:rPr>
          <w:color w:val="000000"/>
          <w:sz w:val="20"/>
          <w:szCs w:val="20"/>
        </w:rPr>
        <w:t>Yes, I think so.</w:t>
      </w:r>
    </w:p>
  </w:comment>
  <w:comment w:id="292" w:author="Owen Petchey" w:date="2023-07-18T12:40:00Z" w:initials="OP">
    <w:p w14:paraId="666902BB" w14:textId="77777777" w:rsidR="001E2AF4" w:rsidRDefault="001E2AF4" w:rsidP="00C92FB3">
      <w:r>
        <w:rPr>
          <w:rStyle w:val="CommentReference"/>
        </w:rPr>
        <w:annotationRef/>
      </w:r>
      <w:r>
        <w:rPr>
          <w:color w:val="000000"/>
          <w:sz w:val="20"/>
          <w:szCs w:val="20"/>
        </w:rPr>
        <w:t>I suggest to remove this.</w:t>
      </w:r>
    </w:p>
  </w:comment>
  <w:comment w:id="315" w:author="Owen Petchey" w:date="2023-07-18T12:46:00Z" w:initials="OP">
    <w:p w14:paraId="79130E2B" w14:textId="77777777" w:rsidR="00381DB7" w:rsidRDefault="00381DB7" w:rsidP="00C41E71">
      <w:r>
        <w:rPr>
          <w:rStyle w:val="CommentReference"/>
        </w:rPr>
        <w:annotationRef/>
      </w:r>
      <w:r>
        <w:rPr>
          <w:color w:val="000000"/>
          <w:sz w:val="20"/>
          <w:szCs w:val="20"/>
        </w:rPr>
        <w:t>Gavin to review and revise especially here please.</w:t>
      </w:r>
    </w:p>
  </w:comment>
  <w:comment w:id="382" w:author="Owen Petchey" w:date="2023-07-18T13:12:00Z" w:initials="OP">
    <w:p w14:paraId="42781D18" w14:textId="77777777" w:rsidR="000D3FC8" w:rsidRDefault="000D3FC8" w:rsidP="00D07E2E">
      <w:r>
        <w:rPr>
          <w:rStyle w:val="CommentReference"/>
        </w:rPr>
        <w:annotationRef/>
      </w:r>
      <w:r>
        <w:rPr>
          <w:color w:val="000000"/>
          <w:sz w:val="20"/>
          <w:szCs w:val="20"/>
        </w:rPr>
        <w:t>I think it could be good to show in a, b, and d the two time points each with a dot, connected by a line. And in d it might be worth showing the directional derivatives changing along the line.</w:t>
      </w:r>
    </w:p>
    <w:p w14:paraId="1500F5CB" w14:textId="77777777" w:rsidR="000D3FC8" w:rsidRDefault="000D3FC8" w:rsidP="00D07E2E"/>
    <w:p w14:paraId="5CD4BEB0" w14:textId="77777777" w:rsidR="000D3FC8" w:rsidRDefault="000D3FC8" w:rsidP="00D07E2E">
      <w:r>
        <w:rPr>
          <w:color w:val="000000"/>
          <w:sz w:val="20"/>
          <w:szCs w:val="20"/>
        </w:rPr>
        <w:t>Actually, I think it important for us to first chat about what this figure is supposed to show / should show.</w:t>
      </w:r>
    </w:p>
  </w:comment>
  <w:comment w:id="425" w:author="Owen Petchey" w:date="2023-07-18T13:24:00Z" w:initials="OP">
    <w:p w14:paraId="213CAADC" w14:textId="77777777" w:rsidR="00DD7F31" w:rsidRDefault="00DD7F31" w:rsidP="00AB458C">
      <w:r>
        <w:rPr>
          <w:rStyle w:val="CommentReference"/>
        </w:rPr>
        <w:annotationRef/>
      </w:r>
      <w:r>
        <w:rPr>
          <w:color w:val="000000"/>
          <w:sz w:val="20"/>
          <w:szCs w:val="20"/>
        </w:rPr>
        <w:t>Please change notation to match that above.</w:t>
      </w:r>
    </w:p>
  </w:comment>
  <w:comment w:id="434" w:author="Owen Petchey" w:date="2023-07-18T13:25:00Z" w:initials="OP">
    <w:p w14:paraId="2B6ED3AC" w14:textId="77777777" w:rsidR="002E7292" w:rsidRDefault="002E7292" w:rsidP="00480A4D">
      <w:r>
        <w:rPr>
          <w:rStyle w:val="CommentReference"/>
        </w:rPr>
        <w:annotationRef/>
      </w:r>
      <w:r>
        <w:rPr>
          <w:color w:val="000000"/>
          <w:sz w:val="20"/>
          <w:szCs w:val="20"/>
        </w:rPr>
        <w:t>Perhaps use this instead of absolute response diversity</w:t>
      </w:r>
    </w:p>
  </w:comment>
  <w:comment w:id="436" w:author="Owen Petchey" w:date="2023-07-18T13:26:00Z" w:initials="OP">
    <w:p w14:paraId="2FA4B02D" w14:textId="77777777" w:rsidR="00525F52" w:rsidRDefault="00525F52" w:rsidP="00367796">
      <w:r>
        <w:rPr>
          <w:rStyle w:val="CommentReference"/>
        </w:rPr>
        <w:annotationRef/>
      </w:r>
      <w:r>
        <w:rPr>
          <w:color w:val="000000"/>
          <w:sz w:val="20"/>
          <w:szCs w:val="20"/>
        </w:rPr>
        <w:t>Move to Discussion &amp; Conclusions section?</w:t>
      </w:r>
    </w:p>
  </w:comment>
  <w:comment w:id="454" w:author="Owen Petchey" w:date="2023-07-18T13:33:00Z" w:initials="OP">
    <w:p w14:paraId="12831F28" w14:textId="77777777" w:rsidR="006F3AD3" w:rsidRDefault="006F3AD3" w:rsidP="005A5DA6">
      <w:r>
        <w:rPr>
          <w:rStyle w:val="CommentReference"/>
        </w:rPr>
        <w:annotationRef/>
      </w:r>
      <w:r>
        <w:rPr>
          <w:color w:val="000000"/>
          <w:sz w:val="20"/>
          <w:szCs w:val="20"/>
        </w:rPr>
        <w:t>Put in a table, or as inline text.</w:t>
      </w:r>
    </w:p>
  </w:comment>
  <w:comment w:id="493" w:author="Owen Petchey" w:date="2023-07-18T13:39:00Z" w:initials="OP">
    <w:p w14:paraId="532B73DD" w14:textId="77777777" w:rsidR="00A4751A" w:rsidRDefault="00A4751A" w:rsidP="009D44EA">
      <w:r>
        <w:rPr>
          <w:rStyle w:val="CommentReference"/>
        </w:rPr>
        <w:annotationRef/>
      </w:r>
      <w:r>
        <w:rPr>
          <w:color w:val="000000"/>
          <w:sz w:val="20"/>
          <w:szCs w:val="20"/>
        </w:rPr>
        <w:t>Seems a bit odd that the top two are exactly the same as each other.</w:t>
      </w:r>
    </w:p>
  </w:comment>
  <w:comment w:id="533" w:author="Owen Petchey" w:date="2023-07-18T15:10:00Z" w:initials="OP">
    <w:p w14:paraId="73639059" w14:textId="77777777" w:rsidR="00302630" w:rsidRDefault="00302630" w:rsidP="002F36B1">
      <w:r>
        <w:rPr>
          <w:rStyle w:val="CommentReference"/>
        </w:rPr>
        <w:annotationRef/>
      </w:r>
      <w:r>
        <w:rPr>
          <w:color w:val="000000"/>
          <w:sz w:val="20"/>
          <w:szCs w:val="20"/>
        </w:rPr>
        <w:t>Maybe this instead of next table.</w:t>
      </w:r>
    </w:p>
  </w:comment>
  <w:comment w:id="579" w:author="Owen Petchey" w:date="2023-07-18T14:12:00Z" w:initials="OP">
    <w:p w14:paraId="5EF01124" w14:textId="5FE533ED" w:rsidR="0087229A" w:rsidRDefault="0087229A" w:rsidP="00264E7D">
      <w:r>
        <w:rPr>
          <w:rStyle w:val="CommentReference"/>
        </w:rPr>
        <w:annotationRef/>
      </w:r>
      <w:r>
        <w:rPr>
          <w:color w:val="000000"/>
          <w:sz w:val="20"/>
          <w:szCs w:val="20"/>
        </w:rPr>
        <w:t>probably could be removed.</w:t>
      </w:r>
    </w:p>
  </w:comment>
  <w:comment w:id="580" w:author="Owen Petchey" w:date="2023-07-18T14:21:00Z" w:initials="OP">
    <w:p w14:paraId="5C8B7C92" w14:textId="77777777" w:rsidR="00C57077" w:rsidRDefault="00C57077" w:rsidP="00EC66B9">
      <w:r>
        <w:rPr>
          <w:rStyle w:val="CommentReference"/>
        </w:rPr>
        <w:annotationRef/>
      </w:r>
      <w:r>
        <w:rPr>
          <w:color w:val="000000"/>
          <w:sz w:val="20"/>
          <w:szCs w:val="20"/>
        </w:rPr>
        <w:t>This whole section is pretty tough to follow… simplify, simplify, simplify, as much as possible.</w:t>
      </w:r>
    </w:p>
  </w:comment>
  <w:comment w:id="581" w:author="Owen Petchey" w:date="2023-07-18T14:14:00Z" w:initials="OP">
    <w:p w14:paraId="6B511ED1" w14:textId="29CB3743" w:rsidR="00391464" w:rsidRDefault="00391464" w:rsidP="00685307">
      <w:r>
        <w:rPr>
          <w:rStyle w:val="CommentReference"/>
        </w:rPr>
        <w:annotationRef/>
      </w:r>
      <w:r>
        <w:rPr>
          <w:color w:val="000000"/>
          <w:sz w:val="20"/>
          <w:szCs w:val="20"/>
        </w:rPr>
        <w:t>Factor I, relative strength of the two driver effects, should come first.</w:t>
      </w:r>
    </w:p>
  </w:comment>
  <w:comment w:id="599" w:author="Owen Petchey" w:date="2023-07-18T14:20:00Z" w:initials="OP">
    <w:p w14:paraId="667E5E57" w14:textId="77777777" w:rsidR="00E14189" w:rsidRDefault="00E14189" w:rsidP="00646590">
      <w:r>
        <w:rPr>
          <w:rStyle w:val="CommentReference"/>
        </w:rPr>
        <w:annotationRef/>
      </w:r>
      <w:r>
        <w:rPr>
          <w:color w:val="000000"/>
          <w:sz w:val="20"/>
          <w:szCs w:val="20"/>
        </w:rPr>
        <w:t>Align horizontally by colour please.</w:t>
      </w:r>
    </w:p>
    <w:p w14:paraId="18F614FC" w14:textId="77777777" w:rsidR="00E14189" w:rsidRDefault="00E14189" w:rsidP="00646590"/>
    <w:p w14:paraId="0422E1F5" w14:textId="77777777" w:rsidR="00E14189" w:rsidRDefault="00E14189" w:rsidP="00646590">
      <w:r>
        <w:rPr>
          <w:color w:val="000000"/>
          <w:sz w:val="20"/>
          <w:szCs w:val="20"/>
        </w:rPr>
        <w:t>Would be very good if community and scenario were very clearly explained also in the figure here.</w:t>
      </w:r>
    </w:p>
  </w:comment>
  <w:comment w:id="600" w:author="Owen Petchey" w:date="2023-07-18T14:22:00Z" w:initials="OP">
    <w:p w14:paraId="5F4FB8A5" w14:textId="77777777" w:rsidR="00C57077" w:rsidRDefault="00C57077" w:rsidP="004B197C">
      <w:r>
        <w:rPr>
          <w:rStyle w:val="CommentReference"/>
        </w:rPr>
        <w:annotationRef/>
      </w:r>
      <w:r>
        <w:rPr>
          <w:color w:val="000000"/>
          <w:sz w:val="20"/>
          <w:szCs w:val="20"/>
        </w:rPr>
        <w:t xml:space="preserve">Perhaps a small schematic that could be placed here instead of the legend. </w:t>
      </w:r>
    </w:p>
  </w:comment>
  <w:comment w:id="601" w:author="Owen Petchey" w:date="2023-07-18T15:09:00Z" w:initials="OP">
    <w:p w14:paraId="7D19B2E2" w14:textId="77777777" w:rsidR="00302630" w:rsidRDefault="00302630" w:rsidP="00354E9D">
      <w:r>
        <w:rPr>
          <w:rStyle w:val="CommentReference"/>
        </w:rPr>
        <w:annotationRef/>
      </w:r>
      <w:r>
        <w:rPr>
          <w:color w:val="000000"/>
          <w:sz w:val="20"/>
          <w:szCs w:val="20"/>
        </w:rPr>
        <w:t>Change “community” to “community Topt diversity”, low, medium, high, and make it from bottom to top in the legend, low medium high.</w:t>
      </w:r>
    </w:p>
  </w:comment>
  <w:comment w:id="602" w:author="Owen Petchey" w:date="2023-07-18T14:59:00Z" w:initials="OP">
    <w:p w14:paraId="3F3CEA76" w14:textId="2A422CAF" w:rsidR="00AA0F25" w:rsidRDefault="00AA0F25" w:rsidP="001E15EA">
      <w:r>
        <w:rPr>
          <w:rStyle w:val="CommentReference"/>
        </w:rPr>
        <w:annotationRef/>
      </w:r>
      <w:r>
        <w:rPr>
          <w:color w:val="000000"/>
          <w:sz w:val="20"/>
          <w:szCs w:val="20"/>
        </w:rPr>
        <w:t>The rest of the ms I read while a bit tired so could not concentrate very well. Also, some of the text, perhaps even much of the text is rather complex. I would think about structuring it differently, with a sentence at the beginning of each paragraph give the take-home message of that paragraph, and then the description and explanation. And to wherever possible simplify the text and make it even clearer.</w:t>
      </w:r>
    </w:p>
  </w:comment>
  <w:comment w:id="603" w:author="Owen Petchey" w:date="2023-07-18T15:19:00Z" w:initials="OP">
    <w:p w14:paraId="31771BD7" w14:textId="77777777" w:rsidR="004049E6" w:rsidRDefault="004049E6" w:rsidP="00F60FE1">
      <w:r>
        <w:rPr>
          <w:rStyle w:val="CommentReference"/>
        </w:rPr>
        <w:annotationRef/>
      </w:r>
      <w:r>
        <w:rPr>
          <w:color w:val="000000"/>
          <w:sz w:val="20"/>
          <w:szCs w:val="20"/>
        </w:rPr>
        <w:t>Probably good if I spend a few hours of fresh brain time on these sections.</w:t>
      </w:r>
    </w:p>
  </w:comment>
  <w:comment w:id="604" w:author="Owen Petchey" w:date="2023-07-18T14:33:00Z" w:initials="OP">
    <w:p w14:paraId="3DE00FD1" w14:textId="3228D2FD" w:rsidR="003550CB" w:rsidRDefault="003550CB" w:rsidP="00023B2B">
      <w:r>
        <w:rPr>
          <w:rStyle w:val="CommentReference"/>
        </w:rPr>
        <w:annotationRef/>
      </w:r>
      <w:r>
        <w:rPr>
          <w:color w:val="000000"/>
          <w:sz w:val="20"/>
          <w:szCs w:val="20"/>
        </w:rPr>
        <w:t>Try to clarify this a bit. I found it difficult to follow.</w:t>
      </w:r>
    </w:p>
  </w:comment>
  <w:comment w:id="610" w:author="Owen Petchey" w:date="2023-07-18T14:37:00Z" w:initials="OP">
    <w:p w14:paraId="0B5D06EF" w14:textId="77777777" w:rsidR="000E09FB" w:rsidRDefault="000E09FB" w:rsidP="00AB7D9E">
      <w:r>
        <w:rPr>
          <w:rStyle w:val="CommentReference"/>
        </w:rPr>
        <w:annotationRef/>
      </w:r>
      <w:r>
        <w:rPr>
          <w:color w:val="000000"/>
          <w:sz w:val="20"/>
          <w:szCs w:val="20"/>
        </w:rPr>
        <w:t>Looks also to be the case for panel a, low.</w:t>
      </w:r>
    </w:p>
  </w:comment>
  <w:comment w:id="612" w:author="Owen Petchey" w:date="2023-07-18T14:39:00Z" w:initials="OP">
    <w:p w14:paraId="2ABC7946" w14:textId="77777777" w:rsidR="00FD1683" w:rsidRDefault="00FD1683" w:rsidP="00F8206D">
      <w:r>
        <w:rPr>
          <w:rStyle w:val="CommentReference"/>
        </w:rPr>
        <w:annotationRef/>
      </w:r>
      <w:r>
        <w:rPr>
          <w:color w:val="000000"/>
          <w:sz w:val="20"/>
          <w:szCs w:val="20"/>
        </w:rPr>
        <w:t>I made these bold as they seem like take-homes.</w:t>
      </w:r>
    </w:p>
  </w:comment>
  <w:comment w:id="613" w:author="Owen Petchey" w:date="2023-07-18T14:40:00Z" w:initials="OP">
    <w:p w14:paraId="0B06B5D6" w14:textId="77777777" w:rsidR="000274E3" w:rsidRDefault="000274E3" w:rsidP="001A4616">
      <w:r>
        <w:rPr>
          <w:rStyle w:val="CommentReference"/>
        </w:rPr>
        <w:annotationRef/>
      </w:r>
      <w:r>
        <w:rPr>
          <w:color w:val="000000"/>
          <w:sz w:val="20"/>
          <w:szCs w:val="20"/>
        </w:rPr>
        <w:t>Need to think about how to streamline the whole paragraph to make these points more visible, and to remove what is not central,</w:t>
      </w:r>
    </w:p>
  </w:comment>
  <w:comment w:id="628" w:author="Owen Petchey" w:date="2023-07-18T14:42:00Z" w:initials="OP">
    <w:p w14:paraId="55283782" w14:textId="77777777" w:rsidR="00B11839" w:rsidRDefault="00B11839" w:rsidP="00A408AA">
      <w:r>
        <w:rPr>
          <w:rStyle w:val="CommentReference"/>
        </w:rPr>
        <w:annotationRef/>
      </w:r>
      <w:r>
        <w:rPr>
          <w:sz w:val="20"/>
          <w:szCs w:val="20"/>
        </w:rPr>
        <w:t>I think this is all already stated somewhere above. Not sure what value there is in reviewing it here.</w:t>
      </w:r>
    </w:p>
  </w:comment>
  <w:comment w:id="630" w:author="Owen Petchey" w:date="2023-07-18T14:43:00Z" w:initials="OP">
    <w:p w14:paraId="4E7A2202" w14:textId="77777777" w:rsidR="003C2B3F" w:rsidRDefault="003C2B3F" w:rsidP="007D6B25">
      <w:r>
        <w:rPr>
          <w:rStyle w:val="CommentReference"/>
        </w:rPr>
        <w:annotationRef/>
      </w:r>
      <w:r>
        <w:rPr>
          <w:color w:val="000000"/>
          <w:sz w:val="20"/>
          <w:szCs w:val="20"/>
        </w:rPr>
        <w:t>A take-home</w:t>
      </w:r>
    </w:p>
  </w:comment>
  <w:comment w:id="637" w:author="Owen Petchey" w:date="2023-07-18T14:44:00Z" w:initials="OP">
    <w:p w14:paraId="7C6FB8D0" w14:textId="77777777" w:rsidR="009A6A15" w:rsidRDefault="009A6A15" w:rsidP="00A4208D">
      <w:r>
        <w:rPr>
          <w:rStyle w:val="CommentReference"/>
        </w:rPr>
        <w:annotationRef/>
      </w:r>
      <w:r>
        <w:rPr>
          <w:color w:val="000000"/>
          <w:sz w:val="20"/>
          <w:szCs w:val="20"/>
        </w:rPr>
        <w:t>I think we should always use response dissimilarity / response divergence rather than just dissimilar / divergence.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0A1876F" w15:done="0"/>
  <w15:commentEx w15:paraId="220107D0" w15:done="0"/>
  <w15:commentEx w15:paraId="2EA29810" w15:paraIdParent="220107D0" w15:done="0"/>
  <w15:commentEx w15:paraId="073111B6" w15:done="0"/>
  <w15:commentEx w15:paraId="11B05D0F" w15:done="0"/>
  <w15:commentEx w15:paraId="62BD0DED" w15:done="0"/>
  <w15:commentEx w15:paraId="587FE740" w15:done="0"/>
  <w15:commentEx w15:paraId="666902BB" w15:done="0"/>
  <w15:commentEx w15:paraId="79130E2B" w15:done="0"/>
  <w15:commentEx w15:paraId="5CD4BEB0" w15:done="0"/>
  <w15:commentEx w15:paraId="213CAADC" w15:done="0"/>
  <w15:commentEx w15:paraId="2B6ED3AC" w15:done="0"/>
  <w15:commentEx w15:paraId="2FA4B02D" w15:done="0"/>
  <w15:commentEx w15:paraId="12831F28" w15:done="0"/>
  <w15:commentEx w15:paraId="532B73DD" w15:done="0"/>
  <w15:commentEx w15:paraId="73639059" w15:done="0"/>
  <w15:commentEx w15:paraId="5EF01124" w15:done="0"/>
  <w15:commentEx w15:paraId="5C8B7C92" w15:done="0"/>
  <w15:commentEx w15:paraId="6B511ED1" w15:done="0"/>
  <w15:commentEx w15:paraId="0422E1F5" w15:done="0"/>
  <w15:commentEx w15:paraId="5F4FB8A5" w15:paraIdParent="0422E1F5" w15:done="0"/>
  <w15:commentEx w15:paraId="7D19B2E2" w15:paraIdParent="0422E1F5" w15:done="0"/>
  <w15:commentEx w15:paraId="3F3CEA76" w15:done="0"/>
  <w15:commentEx w15:paraId="31771BD7" w15:paraIdParent="3F3CEA76" w15:done="0"/>
  <w15:commentEx w15:paraId="3DE00FD1" w15:done="0"/>
  <w15:commentEx w15:paraId="0B5D06EF" w15:done="0"/>
  <w15:commentEx w15:paraId="2ABC7946" w15:done="0"/>
  <w15:commentEx w15:paraId="0B06B5D6" w15:paraIdParent="2ABC7946" w15:done="0"/>
  <w15:commentEx w15:paraId="55283782" w15:done="0"/>
  <w15:commentEx w15:paraId="4E7A2202" w15:done="0"/>
  <w15:commentEx w15:paraId="7C6FB8D0"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860E957" w16cex:dateUtc="2023-07-18T08:35:00Z"/>
  <w16cex:commentExtensible w16cex:durableId="2860E999" w16cex:dateUtc="2023-07-18T08:36:00Z"/>
  <w16cex:commentExtensible w16cex:durableId="2860EFF6" w16cex:dateUtc="2023-07-18T09:03:00Z"/>
  <w16cex:commentExtensible w16cex:durableId="28610B20" w16cex:dateUtc="2023-07-18T10:59:00Z"/>
  <w16cex:commentExtensible w16cex:durableId="2860F00D" w16cex:dateUtc="2023-07-18T09:03:00Z"/>
  <w16cex:commentExtensible w16cex:durableId="2860F114" w16cex:dateUtc="2023-07-18T09:08:00Z"/>
  <w16cex:commentExtensible w16cex:durableId="2860F14D" w16cex:dateUtc="2023-07-18T09:09:00Z"/>
  <w16cex:commentExtensible w16cex:durableId="286106B8" w16cex:dateUtc="2023-07-18T10:40:00Z"/>
  <w16cex:commentExtensible w16cex:durableId="28610817" w16cex:dateUtc="2023-07-18T10:46:00Z"/>
  <w16cex:commentExtensible w16cex:durableId="28610E3B" w16cex:dateUtc="2023-07-18T11:12:00Z"/>
  <w16cex:commentExtensible w16cex:durableId="28611118" w16cex:dateUtc="2023-07-18T11:24:00Z"/>
  <w16cex:commentExtensible w16cex:durableId="28611150" w16cex:dateUtc="2023-07-18T11:25:00Z"/>
  <w16cex:commentExtensible w16cex:durableId="28611199" w16cex:dateUtc="2023-07-18T11:26:00Z"/>
  <w16cex:commentExtensible w16cex:durableId="28611325" w16cex:dateUtc="2023-07-18T11:33:00Z"/>
  <w16cex:commentExtensible w16cex:durableId="2861149D" w16cex:dateUtc="2023-07-18T11:39:00Z"/>
  <w16cex:commentExtensible w16cex:durableId="286129E8" w16cex:dateUtc="2023-07-18T13:10:00Z"/>
  <w16cex:commentExtensible w16cex:durableId="28611C4D" w16cex:dateUtc="2023-07-18T12:12:00Z"/>
  <w16cex:commentExtensible w16cex:durableId="28611E81" w16cex:dateUtc="2023-07-18T12:21:00Z"/>
  <w16cex:commentExtensible w16cex:durableId="28611CCB" w16cex:dateUtc="2023-07-18T12:14:00Z"/>
  <w16cex:commentExtensible w16cex:durableId="28611E2E" w16cex:dateUtc="2023-07-18T12:20:00Z"/>
  <w16cex:commentExtensible w16cex:durableId="28611E9A" w16cex:dateUtc="2023-07-18T12:22:00Z"/>
  <w16cex:commentExtensible w16cex:durableId="286129B2" w16cex:dateUtc="2023-07-18T13:09:00Z"/>
  <w16cex:commentExtensible w16cex:durableId="28612761" w16cex:dateUtc="2023-07-18T12:59:00Z"/>
  <w16cex:commentExtensible w16cex:durableId="28612C0C" w16cex:dateUtc="2023-07-18T13:19:00Z"/>
  <w16cex:commentExtensible w16cex:durableId="28612156" w16cex:dateUtc="2023-07-18T12:33:00Z"/>
  <w16cex:commentExtensible w16cex:durableId="28612228" w16cex:dateUtc="2023-07-18T12:37:00Z"/>
  <w16cex:commentExtensible w16cex:durableId="286122A6" w16cex:dateUtc="2023-07-18T12:39:00Z"/>
  <w16cex:commentExtensible w16cex:durableId="286122D0" w16cex:dateUtc="2023-07-18T12:40:00Z"/>
  <w16cex:commentExtensible w16cex:durableId="28612345" w16cex:dateUtc="2023-07-18T12:42:00Z"/>
  <w16cex:commentExtensible w16cex:durableId="28612392" w16cex:dateUtc="2023-07-18T12:43:00Z"/>
  <w16cex:commentExtensible w16cex:durableId="286123D9" w16cex:dateUtc="2023-07-18T12:4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0A1876F" w16cid:durableId="2860E957"/>
  <w16cid:commentId w16cid:paraId="220107D0" w16cid:durableId="2860E999"/>
  <w16cid:commentId w16cid:paraId="2EA29810" w16cid:durableId="2860EFF6"/>
  <w16cid:commentId w16cid:paraId="073111B6" w16cid:durableId="28610B20"/>
  <w16cid:commentId w16cid:paraId="11B05D0F" w16cid:durableId="2860F00D"/>
  <w16cid:commentId w16cid:paraId="62BD0DED" w16cid:durableId="2860F114"/>
  <w16cid:commentId w16cid:paraId="587FE740" w16cid:durableId="2860F14D"/>
  <w16cid:commentId w16cid:paraId="666902BB" w16cid:durableId="286106B8"/>
  <w16cid:commentId w16cid:paraId="79130E2B" w16cid:durableId="28610817"/>
  <w16cid:commentId w16cid:paraId="5CD4BEB0" w16cid:durableId="28610E3B"/>
  <w16cid:commentId w16cid:paraId="213CAADC" w16cid:durableId="28611118"/>
  <w16cid:commentId w16cid:paraId="2B6ED3AC" w16cid:durableId="28611150"/>
  <w16cid:commentId w16cid:paraId="2FA4B02D" w16cid:durableId="28611199"/>
  <w16cid:commentId w16cid:paraId="12831F28" w16cid:durableId="28611325"/>
  <w16cid:commentId w16cid:paraId="532B73DD" w16cid:durableId="2861149D"/>
  <w16cid:commentId w16cid:paraId="73639059" w16cid:durableId="286129E8"/>
  <w16cid:commentId w16cid:paraId="5EF01124" w16cid:durableId="28611C4D"/>
  <w16cid:commentId w16cid:paraId="5C8B7C92" w16cid:durableId="28611E81"/>
  <w16cid:commentId w16cid:paraId="6B511ED1" w16cid:durableId="28611CCB"/>
  <w16cid:commentId w16cid:paraId="0422E1F5" w16cid:durableId="28611E2E"/>
  <w16cid:commentId w16cid:paraId="5F4FB8A5" w16cid:durableId="28611E9A"/>
  <w16cid:commentId w16cid:paraId="7D19B2E2" w16cid:durableId="286129B2"/>
  <w16cid:commentId w16cid:paraId="3F3CEA76" w16cid:durableId="28612761"/>
  <w16cid:commentId w16cid:paraId="31771BD7" w16cid:durableId="28612C0C"/>
  <w16cid:commentId w16cid:paraId="3DE00FD1" w16cid:durableId="28612156"/>
  <w16cid:commentId w16cid:paraId="0B5D06EF" w16cid:durableId="28612228"/>
  <w16cid:commentId w16cid:paraId="2ABC7946" w16cid:durableId="286122A6"/>
  <w16cid:commentId w16cid:paraId="0B06B5D6" w16cid:durableId="286122D0"/>
  <w16cid:commentId w16cid:paraId="55283782" w16cid:durableId="28612345"/>
  <w16cid:commentId w16cid:paraId="4E7A2202" w16cid:durableId="28612392"/>
  <w16cid:commentId w16cid:paraId="7C6FB8D0" w16cid:durableId="286123D9"/>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8018B5"/>
    <w:multiLevelType w:val="multilevel"/>
    <w:tmpl w:val="5DDE7A0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CBD52C5"/>
    <w:multiLevelType w:val="hybridMultilevel"/>
    <w:tmpl w:val="102CB532"/>
    <w:lvl w:ilvl="0" w:tplc="526A2476">
      <w:start w:val="1"/>
      <w:numFmt w:val="upp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F2D5769"/>
    <w:multiLevelType w:val="multilevel"/>
    <w:tmpl w:val="D2F24776"/>
    <w:styleLink w:val="CurrentList6"/>
    <w:lvl w:ilvl="0">
      <w:start w:val="1"/>
      <w:numFmt w:val="decimal"/>
      <w:lvlText w:val="%1."/>
      <w:lvlJc w:val="left"/>
      <w:pPr>
        <w:ind w:left="360" w:hanging="360"/>
      </w:pPr>
      <w:rPr>
        <w:rFonts w:hint="default"/>
      </w:rPr>
    </w:lvl>
    <w:lvl w:ilvl="1">
      <w:start w:val="1"/>
      <w:numFmt w:val="decimal"/>
      <w:lvlText w:val="%1.%2."/>
      <w:lvlJc w:val="left"/>
      <w:pPr>
        <w:ind w:left="357" w:hanging="357"/>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28725AAB"/>
    <w:multiLevelType w:val="hybridMultilevel"/>
    <w:tmpl w:val="B9A686A4"/>
    <w:lvl w:ilvl="0" w:tplc="D0C48A80">
      <w:start w:val="1"/>
      <w:numFmt w:val="upp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BDB3589"/>
    <w:multiLevelType w:val="hybridMultilevel"/>
    <w:tmpl w:val="00F4CDB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32C5619A"/>
    <w:multiLevelType w:val="multilevel"/>
    <w:tmpl w:val="B56C93E6"/>
    <w:styleLink w:val="CurrentList1"/>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351116CA"/>
    <w:multiLevelType w:val="hybridMultilevel"/>
    <w:tmpl w:val="0AAA8456"/>
    <w:lvl w:ilvl="0" w:tplc="FFFFFFFF">
      <w:start w:val="1"/>
      <w:numFmt w:val="upperRoman"/>
      <w:lvlText w:val="%1."/>
      <w:lvlJc w:val="righ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36064EB7"/>
    <w:multiLevelType w:val="multilevel"/>
    <w:tmpl w:val="B7EEA176"/>
    <w:styleLink w:val="CurrentList3"/>
    <w:lvl w:ilvl="0">
      <w:start w:val="1"/>
      <w:numFmt w:val="decimal"/>
      <w:lvlText w:val="%1."/>
      <w:lvlJc w:val="left"/>
      <w:pPr>
        <w:ind w:left="360" w:hanging="360"/>
      </w:pPr>
      <w:rPr>
        <w:rFonts w:hint="default"/>
      </w:rPr>
    </w:lvl>
    <w:lvl w:ilvl="1">
      <w:start w:val="1"/>
      <w:numFmt w:val="decimal"/>
      <w:lvlText w:val="%1.%2."/>
      <w:lvlJc w:val="left"/>
      <w:pPr>
        <w:ind w:left="792" w:hanging="79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3BB126E7"/>
    <w:multiLevelType w:val="hybridMultilevel"/>
    <w:tmpl w:val="158AB8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DDD025C"/>
    <w:multiLevelType w:val="hybridMultilevel"/>
    <w:tmpl w:val="0AAA8456"/>
    <w:lvl w:ilvl="0" w:tplc="FFFFFFFF">
      <w:start w:val="1"/>
      <w:numFmt w:val="upperRoman"/>
      <w:lvlText w:val="%1."/>
      <w:lvlJc w:val="righ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50FD5380"/>
    <w:multiLevelType w:val="multilevel"/>
    <w:tmpl w:val="17B8736A"/>
    <w:styleLink w:val="CurrentList4"/>
    <w:lvl w:ilvl="0">
      <w:start w:val="1"/>
      <w:numFmt w:val="decimal"/>
      <w:lvlText w:val="%1."/>
      <w:lvlJc w:val="left"/>
      <w:pPr>
        <w:ind w:left="360" w:hanging="360"/>
      </w:pPr>
      <w:rPr>
        <w:rFonts w:hint="default"/>
      </w:rPr>
    </w:lvl>
    <w:lvl w:ilvl="1">
      <w:start w:val="1"/>
      <w:numFmt w:val="decimal"/>
      <w:lvlText w:val="%1.%2."/>
      <w:lvlJc w:val="left"/>
      <w:pPr>
        <w:ind w:left="357" w:hanging="357"/>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5FCD79BF"/>
    <w:multiLevelType w:val="multilevel"/>
    <w:tmpl w:val="BA5E52F6"/>
    <w:styleLink w:val="CurrentList5"/>
    <w:lvl w:ilvl="0">
      <w:start w:val="1"/>
      <w:numFmt w:val="decimal"/>
      <w:lvlText w:val="%1."/>
      <w:lvlJc w:val="left"/>
      <w:pPr>
        <w:ind w:left="360" w:hanging="360"/>
      </w:pPr>
      <w:rPr>
        <w:rFonts w:hint="default"/>
      </w:rPr>
    </w:lvl>
    <w:lvl w:ilvl="1">
      <w:start w:val="1"/>
      <w:numFmt w:val="decimal"/>
      <w:lvlText w:val="%1.%2."/>
      <w:lvlJc w:val="left"/>
      <w:pPr>
        <w:ind w:left="357" w:hanging="357"/>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15:restartNumberingAfterBreak="0">
    <w:nsid w:val="606249FA"/>
    <w:multiLevelType w:val="hybridMultilevel"/>
    <w:tmpl w:val="0AAA8456"/>
    <w:lvl w:ilvl="0" w:tplc="FFFFFFFF">
      <w:start w:val="1"/>
      <w:numFmt w:val="upperRoman"/>
      <w:lvlText w:val="%1."/>
      <w:lvlJc w:val="righ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6280031C"/>
    <w:multiLevelType w:val="hybridMultilevel"/>
    <w:tmpl w:val="9E803EAE"/>
    <w:lvl w:ilvl="0" w:tplc="A8E25C98">
      <w:start w:val="1"/>
      <w:numFmt w:val="upp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63D23BAD"/>
    <w:multiLevelType w:val="multilevel"/>
    <w:tmpl w:val="E00816AE"/>
    <w:styleLink w:val="CurrentList2"/>
    <w:lvl w:ilvl="0">
      <w:start w:val="1"/>
      <w:numFmt w:val="decimal"/>
      <w:lvlText w:val="%1."/>
      <w:lvlJc w:val="left"/>
      <w:pPr>
        <w:ind w:left="360" w:hanging="360"/>
      </w:pPr>
      <w:rPr>
        <w:rFonts w:hint="default"/>
      </w:rPr>
    </w:lvl>
    <w:lvl w:ilvl="1">
      <w:start w:val="1"/>
      <w:numFmt w:val="decimal"/>
      <w:lvlText w:val="%1.%2."/>
      <w:lvlJc w:val="left"/>
      <w:pPr>
        <w:ind w:left="792" w:hanging="79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7147013F"/>
    <w:multiLevelType w:val="multilevel"/>
    <w:tmpl w:val="6B1C8EF8"/>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357" w:hanging="357"/>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795F0A9B"/>
    <w:multiLevelType w:val="hybridMultilevel"/>
    <w:tmpl w:val="0AAA8456"/>
    <w:lvl w:ilvl="0" w:tplc="08090013">
      <w:start w:val="1"/>
      <w:numFmt w:val="upperRoman"/>
      <w:lvlText w:val="%1."/>
      <w:lvlJc w:val="righ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 w15:restartNumberingAfterBreak="0">
    <w:nsid w:val="7BB50F19"/>
    <w:multiLevelType w:val="hybridMultilevel"/>
    <w:tmpl w:val="FBE8BFCE"/>
    <w:lvl w:ilvl="0" w:tplc="370AED30">
      <w:start w:val="1"/>
      <w:numFmt w:val="upp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2124952867">
    <w:abstractNumId w:val="4"/>
  </w:num>
  <w:num w:numId="2" w16cid:durableId="156772789">
    <w:abstractNumId w:val="8"/>
  </w:num>
  <w:num w:numId="3" w16cid:durableId="363873003">
    <w:abstractNumId w:val="16"/>
  </w:num>
  <w:num w:numId="4" w16cid:durableId="1667785996">
    <w:abstractNumId w:val="13"/>
  </w:num>
  <w:num w:numId="5" w16cid:durableId="295985662">
    <w:abstractNumId w:val="17"/>
  </w:num>
  <w:num w:numId="6" w16cid:durableId="1580208087">
    <w:abstractNumId w:val="3"/>
  </w:num>
  <w:num w:numId="7" w16cid:durableId="806045836">
    <w:abstractNumId w:val="9"/>
  </w:num>
  <w:num w:numId="8" w16cid:durableId="1009214007">
    <w:abstractNumId w:val="1"/>
  </w:num>
  <w:num w:numId="9" w16cid:durableId="917986339">
    <w:abstractNumId w:val="12"/>
  </w:num>
  <w:num w:numId="10" w16cid:durableId="1982995167">
    <w:abstractNumId w:val="6"/>
  </w:num>
  <w:num w:numId="11" w16cid:durableId="743525891">
    <w:abstractNumId w:val="0"/>
  </w:num>
  <w:num w:numId="12" w16cid:durableId="872226647">
    <w:abstractNumId w:val="15"/>
  </w:num>
  <w:num w:numId="13" w16cid:durableId="570122854">
    <w:abstractNumId w:val="5"/>
  </w:num>
  <w:num w:numId="14" w16cid:durableId="485362839">
    <w:abstractNumId w:val="14"/>
  </w:num>
  <w:num w:numId="15" w16cid:durableId="287664687">
    <w:abstractNumId w:val="7"/>
  </w:num>
  <w:num w:numId="16" w16cid:durableId="444615548">
    <w:abstractNumId w:val="10"/>
  </w:num>
  <w:num w:numId="17" w16cid:durableId="1902405217">
    <w:abstractNumId w:val="11"/>
  </w:num>
  <w:num w:numId="18" w16cid:durableId="374240711">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Owen Petchey">
    <w15:presenceInfo w15:providerId="AD" w15:userId="S::owen.petchey@ieu.uzh.ch::9c0adbac-50b3-4e0d-a421-9f8bbebbac20"/>
  </w15:person>
  <w15:person w15:author="Francesco Polazzo">
    <w15:presenceInfo w15:providerId="AD" w15:userId="S::francesco.polazzo@uzh.ch::e76d7680-a5b1-4a89-858b-095b5bf4af9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0"/>
  <w:defaultTabStop w:val="708"/>
  <w:hyphenationZone w:val="283"/>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4689835F"/>
    <w:rsid w:val="0000334C"/>
    <w:rsid w:val="00003464"/>
    <w:rsid w:val="00005495"/>
    <w:rsid w:val="00005ABB"/>
    <w:rsid w:val="00006A89"/>
    <w:rsid w:val="000077FE"/>
    <w:rsid w:val="00010CE2"/>
    <w:rsid w:val="00011EB4"/>
    <w:rsid w:val="00011F54"/>
    <w:rsid w:val="00012BB1"/>
    <w:rsid w:val="00013388"/>
    <w:rsid w:val="000150CD"/>
    <w:rsid w:val="00015104"/>
    <w:rsid w:val="00016893"/>
    <w:rsid w:val="00022303"/>
    <w:rsid w:val="00023402"/>
    <w:rsid w:val="00023E66"/>
    <w:rsid w:val="000251B8"/>
    <w:rsid w:val="00026FAD"/>
    <w:rsid w:val="000274E3"/>
    <w:rsid w:val="000306E4"/>
    <w:rsid w:val="0003179C"/>
    <w:rsid w:val="00034A7A"/>
    <w:rsid w:val="00034C22"/>
    <w:rsid w:val="00034D63"/>
    <w:rsid w:val="000369B5"/>
    <w:rsid w:val="00037F43"/>
    <w:rsid w:val="00043784"/>
    <w:rsid w:val="00044A9A"/>
    <w:rsid w:val="0004603C"/>
    <w:rsid w:val="00046646"/>
    <w:rsid w:val="0004736A"/>
    <w:rsid w:val="00050814"/>
    <w:rsid w:val="00051411"/>
    <w:rsid w:val="0005193F"/>
    <w:rsid w:val="000529EF"/>
    <w:rsid w:val="00053815"/>
    <w:rsid w:val="000551DB"/>
    <w:rsid w:val="00056061"/>
    <w:rsid w:val="0006229C"/>
    <w:rsid w:val="00063396"/>
    <w:rsid w:val="00064ACD"/>
    <w:rsid w:val="00064B6C"/>
    <w:rsid w:val="00065437"/>
    <w:rsid w:val="00065947"/>
    <w:rsid w:val="00070A05"/>
    <w:rsid w:val="00073FB6"/>
    <w:rsid w:val="00074435"/>
    <w:rsid w:val="00075691"/>
    <w:rsid w:val="00075A53"/>
    <w:rsid w:val="00076130"/>
    <w:rsid w:val="00076B98"/>
    <w:rsid w:val="00076FB7"/>
    <w:rsid w:val="00077BAC"/>
    <w:rsid w:val="00077CDF"/>
    <w:rsid w:val="0008087B"/>
    <w:rsid w:val="00081785"/>
    <w:rsid w:val="000821C7"/>
    <w:rsid w:val="0008484A"/>
    <w:rsid w:val="00085D99"/>
    <w:rsid w:val="00087854"/>
    <w:rsid w:val="00087D49"/>
    <w:rsid w:val="00091117"/>
    <w:rsid w:val="00091964"/>
    <w:rsid w:val="00093548"/>
    <w:rsid w:val="000944EE"/>
    <w:rsid w:val="0009455F"/>
    <w:rsid w:val="00094749"/>
    <w:rsid w:val="00096521"/>
    <w:rsid w:val="00096953"/>
    <w:rsid w:val="0009738C"/>
    <w:rsid w:val="000974F9"/>
    <w:rsid w:val="000A05E6"/>
    <w:rsid w:val="000A17CC"/>
    <w:rsid w:val="000A2839"/>
    <w:rsid w:val="000A6378"/>
    <w:rsid w:val="000A7608"/>
    <w:rsid w:val="000B208E"/>
    <w:rsid w:val="000B25B6"/>
    <w:rsid w:val="000B2A2A"/>
    <w:rsid w:val="000C0571"/>
    <w:rsid w:val="000C1745"/>
    <w:rsid w:val="000C2CE2"/>
    <w:rsid w:val="000C3F6F"/>
    <w:rsid w:val="000C50A9"/>
    <w:rsid w:val="000D0202"/>
    <w:rsid w:val="000D0F49"/>
    <w:rsid w:val="000D1436"/>
    <w:rsid w:val="000D1CDA"/>
    <w:rsid w:val="000D2434"/>
    <w:rsid w:val="000D3FA4"/>
    <w:rsid w:val="000D3FC8"/>
    <w:rsid w:val="000D4190"/>
    <w:rsid w:val="000D5BF9"/>
    <w:rsid w:val="000D6860"/>
    <w:rsid w:val="000D75A6"/>
    <w:rsid w:val="000E09FB"/>
    <w:rsid w:val="000E2C44"/>
    <w:rsid w:val="000E353E"/>
    <w:rsid w:val="000E35F8"/>
    <w:rsid w:val="000E5014"/>
    <w:rsid w:val="000E6B98"/>
    <w:rsid w:val="000E770E"/>
    <w:rsid w:val="000F41A8"/>
    <w:rsid w:val="000F45C1"/>
    <w:rsid w:val="000F4660"/>
    <w:rsid w:val="000F5A4E"/>
    <w:rsid w:val="000F65A0"/>
    <w:rsid w:val="000F6E18"/>
    <w:rsid w:val="000F6E25"/>
    <w:rsid w:val="0010149A"/>
    <w:rsid w:val="0010758B"/>
    <w:rsid w:val="00112005"/>
    <w:rsid w:val="001126B6"/>
    <w:rsid w:val="00112D7D"/>
    <w:rsid w:val="00115326"/>
    <w:rsid w:val="001163CA"/>
    <w:rsid w:val="00121379"/>
    <w:rsid w:val="00121838"/>
    <w:rsid w:val="001261FD"/>
    <w:rsid w:val="00126BAA"/>
    <w:rsid w:val="00127003"/>
    <w:rsid w:val="00127600"/>
    <w:rsid w:val="00130DEA"/>
    <w:rsid w:val="00131FAF"/>
    <w:rsid w:val="0013257C"/>
    <w:rsid w:val="00133F5A"/>
    <w:rsid w:val="0013507D"/>
    <w:rsid w:val="00136201"/>
    <w:rsid w:val="001378C3"/>
    <w:rsid w:val="00137A9B"/>
    <w:rsid w:val="00137CF1"/>
    <w:rsid w:val="0014010C"/>
    <w:rsid w:val="0014228A"/>
    <w:rsid w:val="001426E0"/>
    <w:rsid w:val="00142926"/>
    <w:rsid w:val="00142F45"/>
    <w:rsid w:val="00144240"/>
    <w:rsid w:val="001459AB"/>
    <w:rsid w:val="00146269"/>
    <w:rsid w:val="00150116"/>
    <w:rsid w:val="00151CBC"/>
    <w:rsid w:val="00151E90"/>
    <w:rsid w:val="00154610"/>
    <w:rsid w:val="00155A63"/>
    <w:rsid w:val="0016191F"/>
    <w:rsid w:val="0016306D"/>
    <w:rsid w:val="001632FD"/>
    <w:rsid w:val="00163D23"/>
    <w:rsid w:val="00164D18"/>
    <w:rsid w:val="0016517B"/>
    <w:rsid w:val="00165F8D"/>
    <w:rsid w:val="00166B18"/>
    <w:rsid w:val="00166FA7"/>
    <w:rsid w:val="001702F3"/>
    <w:rsid w:val="001719C7"/>
    <w:rsid w:val="00180AF3"/>
    <w:rsid w:val="0018218A"/>
    <w:rsid w:val="00182907"/>
    <w:rsid w:val="00184EEE"/>
    <w:rsid w:val="00185938"/>
    <w:rsid w:val="00185F39"/>
    <w:rsid w:val="00185FCF"/>
    <w:rsid w:val="00187D8E"/>
    <w:rsid w:val="0019102E"/>
    <w:rsid w:val="00191DB6"/>
    <w:rsid w:val="0019500F"/>
    <w:rsid w:val="00196C40"/>
    <w:rsid w:val="00196EA6"/>
    <w:rsid w:val="001A01A4"/>
    <w:rsid w:val="001A0FAE"/>
    <w:rsid w:val="001A110A"/>
    <w:rsid w:val="001A1C82"/>
    <w:rsid w:val="001A3CDA"/>
    <w:rsid w:val="001A7AD9"/>
    <w:rsid w:val="001A7B27"/>
    <w:rsid w:val="001A7FEF"/>
    <w:rsid w:val="001B0E1B"/>
    <w:rsid w:val="001B1AE5"/>
    <w:rsid w:val="001B1CB5"/>
    <w:rsid w:val="001B2AB2"/>
    <w:rsid w:val="001B3F62"/>
    <w:rsid w:val="001B71A4"/>
    <w:rsid w:val="001C3038"/>
    <w:rsid w:val="001C4734"/>
    <w:rsid w:val="001C4C34"/>
    <w:rsid w:val="001C52E8"/>
    <w:rsid w:val="001C6096"/>
    <w:rsid w:val="001C6C61"/>
    <w:rsid w:val="001C76AF"/>
    <w:rsid w:val="001D1FDB"/>
    <w:rsid w:val="001E1E53"/>
    <w:rsid w:val="001E267E"/>
    <w:rsid w:val="001E2AF4"/>
    <w:rsid w:val="001E3233"/>
    <w:rsid w:val="001E64D5"/>
    <w:rsid w:val="001E7640"/>
    <w:rsid w:val="001E7736"/>
    <w:rsid w:val="001E7899"/>
    <w:rsid w:val="001E794D"/>
    <w:rsid w:val="001F1505"/>
    <w:rsid w:val="001F340E"/>
    <w:rsid w:val="001F4A23"/>
    <w:rsid w:val="001F545C"/>
    <w:rsid w:val="001F5736"/>
    <w:rsid w:val="001F5EC7"/>
    <w:rsid w:val="001F66E0"/>
    <w:rsid w:val="0020114A"/>
    <w:rsid w:val="00203639"/>
    <w:rsid w:val="00203B54"/>
    <w:rsid w:val="00204AE4"/>
    <w:rsid w:val="00205A7A"/>
    <w:rsid w:val="00207045"/>
    <w:rsid w:val="002071E9"/>
    <w:rsid w:val="00211DD0"/>
    <w:rsid w:val="00212705"/>
    <w:rsid w:val="0021282C"/>
    <w:rsid w:val="00213EA3"/>
    <w:rsid w:val="00214C78"/>
    <w:rsid w:val="00214D23"/>
    <w:rsid w:val="00215526"/>
    <w:rsid w:val="00217F7E"/>
    <w:rsid w:val="002210F3"/>
    <w:rsid w:val="00221730"/>
    <w:rsid w:val="002221D2"/>
    <w:rsid w:val="002253CF"/>
    <w:rsid w:val="00226898"/>
    <w:rsid w:val="002278C4"/>
    <w:rsid w:val="00230351"/>
    <w:rsid w:val="002303DB"/>
    <w:rsid w:val="00230879"/>
    <w:rsid w:val="00232102"/>
    <w:rsid w:val="00232583"/>
    <w:rsid w:val="00236260"/>
    <w:rsid w:val="00240BB2"/>
    <w:rsid w:val="002417E9"/>
    <w:rsid w:val="00241A56"/>
    <w:rsid w:val="00243359"/>
    <w:rsid w:val="00243A1D"/>
    <w:rsid w:val="002451CE"/>
    <w:rsid w:val="00245340"/>
    <w:rsid w:val="00251287"/>
    <w:rsid w:val="00253259"/>
    <w:rsid w:val="00254A7E"/>
    <w:rsid w:val="00254C07"/>
    <w:rsid w:val="002570B4"/>
    <w:rsid w:val="00261FA7"/>
    <w:rsid w:val="0026325C"/>
    <w:rsid w:val="002632DA"/>
    <w:rsid w:val="00263939"/>
    <w:rsid w:val="00263DA8"/>
    <w:rsid w:val="00264B6C"/>
    <w:rsid w:val="00265663"/>
    <w:rsid w:val="00265743"/>
    <w:rsid w:val="00266029"/>
    <w:rsid w:val="00270CB8"/>
    <w:rsid w:val="0027159E"/>
    <w:rsid w:val="00274786"/>
    <w:rsid w:val="0027488A"/>
    <w:rsid w:val="002751D4"/>
    <w:rsid w:val="00275AE6"/>
    <w:rsid w:val="00284B92"/>
    <w:rsid w:val="00285134"/>
    <w:rsid w:val="002851B7"/>
    <w:rsid w:val="00285BCB"/>
    <w:rsid w:val="0028691E"/>
    <w:rsid w:val="002872C0"/>
    <w:rsid w:val="00287AFC"/>
    <w:rsid w:val="00290339"/>
    <w:rsid w:val="00293BFC"/>
    <w:rsid w:val="00295E6A"/>
    <w:rsid w:val="00295FDD"/>
    <w:rsid w:val="00296468"/>
    <w:rsid w:val="002A22FF"/>
    <w:rsid w:val="002B11A7"/>
    <w:rsid w:val="002B13F7"/>
    <w:rsid w:val="002B23E7"/>
    <w:rsid w:val="002B3659"/>
    <w:rsid w:val="002B51CE"/>
    <w:rsid w:val="002C1B0C"/>
    <w:rsid w:val="002C421C"/>
    <w:rsid w:val="002C6ABC"/>
    <w:rsid w:val="002C6D3E"/>
    <w:rsid w:val="002C7711"/>
    <w:rsid w:val="002C7DC7"/>
    <w:rsid w:val="002D02BF"/>
    <w:rsid w:val="002D2C47"/>
    <w:rsid w:val="002D314A"/>
    <w:rsid w:val="002D612B"/>
    <w:rsid w:val="002D6171"/>
    <w:rsid w:val="002D69C6"/>
    <w:rsid w:val="002D7929"/>
    <w:rsid w:val="002D7948"/>
    <w:rsid w:val="002E1B87"/>
    <w:rsid w:val="002E2417"/>
    <w:rsid w:val="002E6646"/>
    <w:rsid w:val="002E7292"/>
    <w:rsid w:val="002F37E1"/>
    <w:rsid w:val="002F43DA"/>
    <w:rsid w:val="002F5CA9"/>
    <w:rsid w:val="002F69A9"/>
    <w:rsid w:val="002F6F22"/>
    <w:rsid w:val="002F702F"/>
    <w:rsid w:val="002F784A"/>
    <w:rsid w:val="002F7D61"/>
    <w:rsid w:val="00300327"/>
    <w:rsid w:val="00301980"/>
    <w:rsid w:val="00302630"/>
    <w:rsid w:val="00302A91"/>
    <w:rsid w:val="00304213"/>
    <w:rsid w:val="00306260"/>
    <w:rsid w:val="00306796"/>
    <w:rsid w:val="0031121B"/>
    <w:rsid w:val="00312019"/>
    <w:rsid w:val="003128EC"/>
    <w:rsid w:val="00314034"/>
    <w:rsid w:val="00314573"/>
    <w:rsid w:val="00314580"/>
    <w:rsid w:val="00314AD0"/>
    <w:rsid w:val="00314EF1"/>
    <w:rsid w:val="00315287"/>
    <w:rsid w:val="003178BF"/>
    <w:rsid w:val="0032009F"/>
    <w:rsid w:val="00320248"/>
    <w:rsid w:val="00320584"/>
    <w:rsid w:val="00320DF0"/>
    <w:rsid w:val="003214BA"/>
    <w:rsid w:val="003221AA"/>
    <w:rsid w:val="00323E1E"/>
    <w:rsid w:val="00324338"/>
    <w:rsid w:val="00324BD8"/>
    <w:rsid w:val="00325668"/>
    <w:rsid w:val="00326294"/>
    <w:rsid w:val="00326E29"/>
    <w:rsid w:val="0033021B"/>
    <w:rsid w:val="003311D2"/>
    <w:rsid w:val="00335196"/>
    <w:rsid w:val="00336163"/>
    <w:rsid w:val="00336DED"/>
    <w:rsid w:val="0033723D"/>
    <w:rsid w:val="00340890"/>
    <w:rsid w:val="003416ED"/>
    <w:rsid w:val="0034293F"/>
    <w:rsid w:val="0034326A"/>
    <w:rsid w:val="00343D1C"/>
    <w:rsid w:val="00344C8B"/>
    <w:rsid w:val="00344D82"/>
    <w:rsid w:val="00347E8B"/>
    <w:rsid w:val="00347FA5"/>
    <w:rsid w:val="00350AEA"/>
    <w:rsid w:val="003514AC"/>
    <w:rsid w:val="003515EF"/>
    <w:rsid w:val="00353436"/>
    <w:rsid w:val="00353C06"/>
    <w:rsid w:val="003550CB"/>
    <w:rsid w:val="00355384"/>
    <w:rsid w:val="003557A0"/>
    <w:rsid w:val="00355CC8"/>
    <w:rsid w:val="00357445"/>
    <w:rsid w:val="00357FA3"/>
    <w:rsid w:val="00361931"/>
    <w:rsid w:val="00361A5C"/>
    <w:rsid w:val="00362D34"/>
    <w:rsid w:val="003636D5"/>
    <w:rsid w:val="003671D5"/>
    <w:rsid w:val="003679B3"/>
    <w:rsid w:val="00370F76"/>
    <w:rsid w:val="003747BF"/>
    <w:rsid w:val="003778E4"/>
    <w:rsid w:val="00380AE5"/>
    <w:rsid w:val="003819FA"/>
    <w:rsid w:val="00381DB7"/>
    <w:rsid w:val="003830BE"/>
    <w:rsid w:val="0038336B"/>
    <w:rsid w:val="00384916"/>
    <w:rsid w:val="003851C0"/>
    <w:rsid w:val="00386083"/>
    <w:rsid w:val="0039029A"/>
    <w:rsid w:val="00391180"/>
    <w:rsid w:val="00391464"/>
    <w:rsid w:val="0039178C"/>
    <w:rsid w:val="00391D9B"/>
    <w:rsid w:val="0039272A"/>
    <w:rsid w:val="00394780"/>
    <w:rsid w:val="00394CC1"/>
    <w:rsid w:val="003964C5"/>
    <w:rsid w:val="00396D90"/>
    <w:rsid w:val="00397785"/>
    <w:rsid w:val="003A165E"/>
    <w:rsid w:val="003A1EA4"/>
    <w:rsid w:val="003A26B8"/>
    <w:rsid w:val="003A2C23"/>
    <w:rsid w:val="003A3221"/>
    <w:rsid w:val="003A5213"/>
    <w:rsid w:val="003A5332"/>
    <w:rsid w:val="003A68F9"/>
    <w:rsid w:val="003A6969"/>
    <w:rsid w:val="003B0664"/>
    <w:rsid w:val="003B153E"/>
    <w:rsid w:val="003B2824"/>
    <w:rsid w:val="003B2B5D"/>
    <w:rsid w:val="003B4AFE"/>
    <w:rsid w:val="003B4EA9"/>
    <w:rsid w:val="003C004E"/>
    <w:rsid w:val="003C234F"/>
    <w:rsid w:val="003C2B3F"/>
    <w:rsid w:val="003C2EB6"/>
    <w:rsid w:val="003C4AA9"/>
    <w:rsid w:val="003C6D08"/>
    <w:rsid w:val="003D04BC"/>
    <w:rsid w:val="003D253A"/>
    <w:rsid w:val="003D2A43"/>
    <w:rsid w:val="003D5075"/>
    <w:rsid w:val="003D530E"/>
    <w:rsid w:val="003D5F14"/>
    <w:rsid w:val="003D5FAB"/>
    <w:rsid w:val="003D6595"/>
    <w:rsid w:val="003E1941"/>
    <w:rsid w:val="003E5159"/>
    <w:rsid w:val="003F0C6E"/>
    <w:rsid w:val="003F0D89"/>
    <w:rsid w:val="003F239A"/>
    <w:rsid w:val="003F4282"/>
    <w:rsid w:val="003F5C82"/>
    <w:rsid w:val="003F79E5"/>
    <w:rsid w:val="004016DB"/>
    <w:rsid w:val="004018DD"/>
    <w:rsid w:val="00403642"/>
    <w:rsid w:val="004042E9"/>
    <w:rsid w:val="004049E6"/>
    <w:rsid w:val="00406503"/>
    <w:rsid w:val="00411AEB"/>
    <w:rsid w:val="0041376A"/>
    <w:rsid w:val="004146D4"/>
    <w:rsid w:val="00416326"/>
    <w:rsid w:val="004168EA"/>
    <w:rsid w:val="004171DC"/>
    <w:rsid w:val="0041739B"/>
    <w:rsid w:val="00420CC5"/>
    <w:rsid w:val="004225EE"/>
    <w:rsid w:val="00422CED"/>
    <w:rsid w:val="00425C41"/>
    <w:rsid w:val="00427228"/>
    <w:rsid w:val="00433799"/>
    <w:rsid w:val="00435369"/>
    <w:rsid w:val="0043606B"/>
    <w:rsid w:val="0043631A"/>
    <w:rsid w:val="004367A6"/>
    <w:rsid w:val="004405C3"/>
    <w:rsid w:val="004411CF"/>
    <w:rsid w:val="004419B7"/>
    <w:rsid w:val="0044364D"/>
    <w:rsid w:val="004459C1"/>
    <w:rsid w:val="00446729"/>
    <w:rsid w:val="00453685"/>
    <w:rsid w:val="00456924"/>
    <w:rsid w:val="00457E59"/>
    <w:rsid w:val="00457F99"/>
    <w:rsid w:val="004608DA"/>
    <w:rsid w:val="00461344"/>
    <w:rsid w:val="00462477"/>
    <w:rsid w:val="004624EA"/>
    <w:rsid w:val="004627CC"/>
    <w:rsid w:val="004649A7"/>
    <w:rsid w:val="0046798A"/>
    <w:rsid w:val="00471161"/>
    <w:rsid w:val="00471668"/>
    <w:rsid w:val="00473B51"/>
    <w:rsid w:val="00474EEF"/>
    <w:rsid w:val="004757BD"/>
    <w:rsid w:val="00475DDE"/>
    <w:rsid w:val="0047680B"/>
    <w:rsid w:val="004773A1"/>
    <w:rsid w:val="00477C44"/>
    <w:rsid w:val="004801CC"/>
    <w:rsid w:val="00481569"/>
    <w:rsid w:val="00481BBB"/>
    <w:rsid w:val="00482A91"/>
    <w:rsid w:val="00483175"/>
    <w:rsid w:val="00483275"/>
    <w:rsid w:val="00483E26"/>
    <w:rsid w:val="00484E59"/>
    <w:rsid w:val="004851EA"/>
    <w:rsid w:val="00486A47"/>
    <w:rsid w:val="0049016F"/>
    <w:rsid w:val="00490C8F"/>
    <w:rsid w:val="0049151E"/>
    <w:rsid w:val="00493774"/>
    <w:rsid w:val="0049563F"/>
    <w:rsid w:val="00496F3B"/>
    <w:rsid w:val="004978DD"/>
    <w:rsid w:val="004A0D33"/>
    <w:rsid w:val="004A175A"/>
    <w:rsid w:val="004A5714"/>
    <w:rsid w:val="004A64D3"/>
    <w:rsid w:val="004A6BED"/>
    <w:rsid w:val="004A78DF"/>
    <w:rsid w:val="004B0EDF"/>
    <w:rsid w:val="004B51FB"/>
    <w:rsid w:val="004B58D7"/>
    <w:rsid w:val="004C075D"/>
    <w:rsid w:val="004C0CD8"/>
    <w:rsid w:val="004C1C29"/>
    <w:rsid w:val="004C759B"/>
    <w:rsid w:val="004D1955"/>
    <w:rsid w:val="004D1C91"/>
    <w:rsid w:val="004D21DA"/>
    <w:rsid w:val="004D3B61"/>
    <w:rsid w:val="004D6026"/>
    <w:rsid w:val="004D6BBA"/>
    <w:rsid w:val="004D6FBD"/>
    <w:rsid w:val="004E235F"/>
    <w:rsid w:val="004E301F"/>
    <w:rsid w:val="004E3714"/>
    <w:rsid w:val="004E3C83"/>
    <w:rsid w:val="004E4977"/>
    <w:rsid w:val="004E4A51"/>
    <w:rsid w:val="004E62B0"/>
    <w:rsid w:val="004F043A"/>
    <w:rsid w:val="004F0512"/>
    <w:rsid w:val="004F177B"/>
    <w:rsid w:val="004F299C"/>
    <w:rsid w:val="004F426B"/>
    <w:rsid w:val="004F5F24"/>
    <w:rsid w:val="004F65D3"/>
    <w:rsid w:val="004F6658"/>
    <w:rsid w:val="00500BB6"/>
    <w:rsid w:val="00505146"/>
    <w:rsid w:val="00506167"/>
    <w:rsid w:val="0050751B"/>
    <w:rsid w:val="005102BB"/>
    <w:rsid w:val="00511198"/>
    <w:rsid w:val="005218CB"/>
    <w:rsid w:val="005224FD"/>
    <w:rsid w:val="00523A83"/>
    <w:rsid w:val="00525F52"/>
    <w:rsid w:val="0052683D"/>
    <w:rsid w:val="005319BF"/>
    <w:rsid w:val="00532D4F"/>
    <w:rsid w:val="0053533B"/>
    <w:rsid w:val="00537817"/>
    <w:rsid w:val="00542991"/>
    <w:rsid w:val="00543C60"/>
    <w:rsid w:val="00545171"/>
    <w:rsid w:val="00545F80"/>
    <w:rsid w:val="005460EE"/>
    <w:rsid w:val="00547248"/>
    <w:rsid w:val="0055083A"/>
    <w:rsid w:val="00550B9F"/>
    <w:rsid w:val="00551376"/>
    <w:rsid w:val="00551A90"/>
    <w:rsid w:val="00556142"/>
    <w:rsid w:val="0055722C"/>
    <w:rsid w:val="005572FF"/>
    <w:rsid w:val="00557638"/>
    <w:rsid w:val="00557D68"/>
    <w:rsid w:val="00561FAB"/>
    <w:rsid w:val="00562963"/>
    <w:rsid w:val="00565282"/>
    <w:rsid w:val="0056710B"/>
    <w:rsid w:val="00571CE3"/>
    <w:rsid w:val="0057436D"/>
    <w:rsid w:val="00574D6A"/>
    <w:rsid w:val="00576C30"/>
    <w:rsid w:val="00581608"/>
    <w:rsid w:val="005816D3"/>
    <w:rsid w:val="00583D4A"/>
    <w:rsid w:val="00586CCC"/>
    <w:rsid w:val="00587153"/>
    <w:rsid w:val="00590BF9"/>
    <w:rsid w:val="005928D7"/>
    <w:rsid w:val="0059415B"/>
    <w:rsid w:val="005941E9"/>
    <w:rsid w:val="00594241"/>
    <w:rsid w:val="00594DCE"/>
    <w:rsid w:val="00595DE9"/>
    <w:rsid w:val="00596D80"/>
    <w:rsid w:val="00597C30"/>
    <w:rsid w:val="005A1B78"/>
    <w:rsid w:val="005A1FDD"/>
    <w:rsid w:val="005A40CB"/>
    <w:rsid w:val="005A6C00"/>
    <w:rsid w:val="005B0004"/>
    <w:rsid w:val="005B0D9A"/>
    <w:rsid w:val="005B0EEF"/>
    <w:rsid w:val="005B16DA"/>
    <w:rsid w:val="005B2C7D"/>
    <w:rsid w:val="005B3D6B"/>
    <w:rsid w:val="005B3DDC"/>
    <w:rsid w:val="005B6F83"/>
    <w:rsid w:val="005B7105"/>
    <w:rsid w:val="005C04B6"/>
    <w:rsid w:val="005C1758"/>
    <w:rsid w:val="005C318B"/>
    <w:rsid w:val="005D1292"/>
    <w:rsid w:val="005D3ED9"/>
    <w:rsid w:val="005D47BF"/>
    <w:rsid w:val="005D4E0F"/>
    <w:rsid w:val="005D4FBA"/>
    <w:rsid w:val="005D5BE8"/>
    <w:rsid w:val="005D5E1F"/>
    <w:rsid w:val="005E074F"/>
    <w:rsid w:val="005E098B"/>
    <w:rsid w:val="005E2FB5"/>
    <w:rsid w:val="005E4233"/>
    <w:rsid w:val="005E44FC"/>
    <w:rsid w:val="005E5771"/>
    <w:rsid w:val="005E7054"/>
    <w:rsid w:val="005E7C97"/>
    <w:rsid w:val="005E7CCF"/>
    <w:rsid w:val="005E7E98"/>
    <w:rsid w:val="005F1631"/>
    <w:rsid w:val="005F25DA"/>
    <w:rsid w:val="005F2888"/>
    <w:rsid w:val="005F3E3C"/>
    <w:rsid w:val="005F4479"/>
    <w:rsid w:val="005F452E"/>
    <w:rsid w:val="005F4E81"/>
    <w:rsid w:val="005F4FFD"/>
    <w:rsid w:val="005F572E"/>
    <w:rsid w:val="005F692D"/>
    <w:rsid w:val="005F7DCC"/>
    <w:rsid w:val="00600417"/>
    <w:rsid w:val="00601027"/>
    <w:rsid w:val="00603A63"/>
    <w:rsid w:val="00606E0D"/>
    <w:rsid w:val="006132BC"/>
    <w:rsid w:val="00613364"/>
    <w:rsid w:val="006134DB"/>
    <w:rsid w:val="0061364A"/>
    <w:rsid w:val="006168A3"/>
    <w:rsid w:val="00616AE1"/>
    <w:rsid w:val="00621E67"/>
    <w:rsid w:val="0062335B"/>
    <w:rsid w:val="00623432"/>
    <w:rsid w:val="00624246"/>
    <w:rsid w:val="0062427C"/>
    <w:rsid w:val="00624341"/>
    <w:rsid w:val="00624B66"/>
    <w:rsid w:val="006267E7"/>
    <w:rsid w:val="00630A1F"/>
    <w:rsid w:val="00630D00"/>
    <w:rsid w:val="00631933"/>
    <w:rsid w:val="00631FD8"/>
    <w:rsid w:val="0063201A"/>
    <w:rsid w:val="0063285D"/>
    <w:rsid w:val="006329D9"/>
    <w:rsid w:val="00634F3F"/>
    <w:rsid w:val="00636858"/>
    <w:rsid w:val="00636B21"/>
    <w:rsid w:val="00640EBB"/>
    <w:rsid w:val="00642F5B"/>
    <w:rsid w:val="00643706"/>
    <w:rsid w:val="00646722"/>
    <w:rsid w:val="00646966"/>
    <w:rsid w:val="00647423"/>
    <w:rsid w:val="00652CF6"/>
    <w:rsid w:val="00653F35"/>
    <w:rsid w:val="0065496D"/>
    <w:rsid w:val="00656517"/>
    <w:rsid w:val="0065668A"/>
    <w:rsid w:val="00660B84"/>
    <w:rsid w:val="006631B8"/>
    <w:rsid w:val="006659C1"/>
    <w:rsid w:val="00666947"/>
    <w:rsid w:val="00667A93"/>
    <w:rsid w:val="006701E3"/>
    <w:rsid w:val="00670B4A"/>
    <w:rsid w:val="006773DB"/>
    <w:rsid w:val="006778B4"/>
    <w:rsid w:val="006778F2"/>
    <w:rsid w:val="006808F1"/>
    <w:rsid w:val="006846B3"/>
    <w:rsid w:val="006867ED"/>
    <w:rsid w:val="00686B43"/>
    <w:rsid w:val="00691568"/>
    <w:rsid w:val="0069175C"/>
    <w:rsid w:val="00691778"/>
    <w:rsid w:val="006924F1"/>
    <w:rsid w:val="00692C30"/>
    <w:rsid w:val="006934D9"/>
    <w:rsid w:val="00694442"/>
    <w:rsid w:val="00695DE2"/>
    <w:rsid w:val="006961FD"/>
    <w:rsid w:val="006A043E"/>
    <w:rsid w:val="006A0A5F"/>
    <w:rsid w:val="006A102D"/>
    <w:rsid w:val="006A1052"/>
    <w:rsid w:val="006A16D6"/>
    <w:rsid w:val="006A7323"/>
    <w:rsid w:val="006B0F7A"/>
    <w:rsid w:val="006B38EC"/>
    <w:rsid w:val="006B4962"/>
    <w:rsid w:val="006B60DE"/>
    <w:rsid w:val="006B7D11"/>
    <w:rsid w:val="006C09D6"/>
    <w:rsid w:val="006C2656"/>
    <w:rsid w:val="006C31D0"/>
    <w:rsid w:val="006C46E0"/>
    <w:rsid w:val="006C6630"/>
    <w:rsid w:val="006D0FB5"/>
    <w:rsid w:val="006D2566"/>
    <w:rsid w:val="006D331C"/>
    <w:rsid w:val="006D3AFF"/>
    <w:rsid w:val="006D4C30"/>
    <w:rsid w:val="006D7355"/>
    <w:rsid w:val="006D79CA"/>
    <w:rsid w:val="006D7BCE"/>
    <w:rsid w:val="006E162B"/>
    <w:rsid w:val="006E1C82"/>
    <w:rsid w:val="006E31A4"/>
    <w:rsid w:val="006E36CE"/>
    <w:rsid w:val="006F0686"/>
    <w:rsid w:val="006F09F6"/>
    <w:rsid w:val="006F0F93"/>
    <w:rsid w:val="006F12F2"/>
    <w:rsid w:val="006F3AD3"/>
    <w:rsid w:val="006F417A"/>
    <w:rsid w:val="006F45C9"/>
    <w:rsid w:val="006F574B"/>
    <w:rsid w:val="006F78D0"/>
    <w:rsid w:val="006F7915"/>
    <w:rsid w:val="006F7B91"/>
    <w:rsid w:val="00700933"/>
    <w:rsid w:val="007034E5"/>
    <w:rsid w:val="00706EC7"/>
    <w:rsid w:val="007118C1"/>
    <w:rsid w:val="0071364E"/>
    <w:rsid w:val="0071560B"/>
    <w:rsid w:val="00715ED9"/>
    <w:rsid w:val="00716128"/>
    <w:rsid w:val="00716202"/>
    <w:rsid w:val="0071778C"/>
    <w:rsid w:val="007223AA"/>
    <w:rsid w:val="0072363C"/>
    <w:rsid w:val="0072414B"/>
    <w:rsid w:val="00724AC7"/>
    <w:rsid w:val="0072503C"/>
    <w:rsid w:val="0072630A"/>
    <w:rsid w:val="00726365"/>
    <w:rsid w:val="00727E58"/>
    <w:rsid w:val="00731831"/>
    <w:rsid w:val="00732ED1"/>
    <w:rsid w:val="007339F9"/>
    <w:rsid w:val="00736BFF"/>
    <w:rsid w:val="00736D08"/>
    <w:rsid w:val="00746575"/>
    <w:rsid w:val="0074719A"/>
    <w:rsid w:val="00747A7B"/>
    <w:rsid w:val="00747FA4"/>
    <w:rsid w:val="00750886"/>
    <w:rsid w:val="0075253E"/>
    <w:rsid w:val="0075314C"/>
    <w:rsid w:val="00755C80"/>
    <w:rsid w:val="00756B13"/>
    <w:rsid w:val="0075705C"/>
    <w:rsid w:val="00760096"/>
    <w:rsid w:val="0076036D"/>
    <w:rsid w:val="007619CF"/>
    <w:rsid w:val="007624D9"/>
    <w:rsid w:val="007631F2"/>
    <w:rsid w:val="00764EF1"/>
    <w:rsid w:val="00765CBE"/>
    <w:rsid w:val="00771344"/>
    <w:rsid w:val="0077257F"/>
    <w:rsid w:val="00772690"/>
    <w:rsid w:val="00775957"/>
    <w:rsid w:val="007775A3"/>
    <w:rsid w:val="00781A15"/>
    <w:rsid w:val="0078365D"/>
    <w:rsid w:val="00783D54"/>
    <w:rsid w:val="007840ED"/>
    <w:rsid w:val="00786ACE"/>
    <w:rsid w:val="00787047"/>
    <w:rsid w:val="007870FD"/>
    <w:rsid w:val="00790075"/>
    <w:rsid w:val="007901B2"/>
    <w:rsid w:val="007902C5"/>
    <w:rsid w:val="00791797"/>
    <w:rsid w:val="00791E4A"/>
    <w:rsid w:val="00792461"/>
    <w:rsid w:val="007929AC"/>
    <w:rsid w:val="00792E58"/>
    <w:rsid w:val="0079304E"/>
    <w:rsid w:val="007940A7"/>
    <w:rsid w:val="00795F96"/>
    <w:rsid w:val="00796434"/>
    <w:rsid w:val="00796B33"/>
    <w:rsid w:val="007A1BCB"/>
    <w:rsid w:val="007A23CE"/>
    <w:rsid w:val="007A268B"/>
    <w:rsid w:val="007A4B91"/>
    <w:rsid w:val="007A553E"/>
    <w:rsid w:val="007A55E9"/>
    <w:rsid w:val="007A5704"/>
    <w:rsid w:val="007A672F"/>
    <w:rsid w:val="007A7974"/>
    <w:rsid w:val="007A7B81"/>
    <w:rsid w:val="007B044B"/>
    <w:rsid w:val="007B39D0"/>
    <w:rsid w:val="007B6E04"/>
    <w:rsid w:val="007C73B2"/>
    <w:rsid w:val="007D0F65"/>
    <w:rsid w:val="007D20DC"/>
    <w:rsid w:val="007D3A59"/>
    <w:rsid w:val="007D4820"/>
    <w:rsid w:val="007D5429"/>
    <w:rsid w:val="007D7620"/>
    <w:rsid w:val="007D7DFC"/>
    <w:rsid w:val="007E08B5"/>
    <w:rsid w:val="007E09DB"/>
    <w:rsid w:val="007E15C3"/>
    <w:rsid w:val="007E25C1"/>
    <w:rsid w:val="007E2FD6"/>
    <w:rsid w:val="007E3D70"/>
    <w:rsid w:val="007E3DE6"/>
    <w:rsid w:val="007E5196"/>
    <w:rsid w:val="007E57B3"/>
    <w:rsid w:val="007E64CA"/>
    <w:rsid w:val="007F3C3A"/>
    <w:rsid w:val="007F6DBD"/>
    <w:rsid w:val="007F70F9"/>
    <w:rsid w:val="007F7E70"/>
    <w:rsid w:val="008007AD"/>
    <w:rsid w:val="00800851"/>
    <w:rsid w:val="00801F34"/>
    <w:rsid w:val="008024AD"/>
    <w:rsid w:val="00802A92"/>
    <w:rsid w:val="0080358C"/>
    <w:rsid w:val="00803651"/>
    <w:rsid w:val="008044EF"/>
    <w:rsid w:val="00804618"/>
    <w:rsid w:val="0080620C"/>
    <w:rsid w:val="008068C3"/>
    <w:rsid w:val="00807F2E"/>
    <w:rsid w:val="00812A99"/>
    <w:rsid w:val="00812D17"/>
    <w:rsid w:val="00816685"/>
    <w:rsid w:val="008170A5"/>
    <w:rsid w:val="0081757B"/>
    <w:rsid w:val="0082302A"/>
    <w:rsid w:val="008245B5"/>
    <w:rsid w:val="0082467E"/>
    <w:rsid w:val="00824D2D"/>
    <w:rsid w:val="00825E90"/>
    <w:rsid w:val="0083225B"/>
    <w:rsid w:val="00832632"/>
    <w:rsid w:val="008347A9"/>
    <w:rsid w:val="00834D04"/>
    <w:rsid w:val="008372DF"/>
    <w:rsid w:val="008415E2"/>
    <w:rsid w:val="00841785"/>
    <w:rsid w:val="00845B24"/>
    <w:rsid w:val="00845CCC"/>
    <w:rsid w:val="008467AF"/>
    <w:rsid w:val="00846CD8"/>
    <w:rsid w:val="00846E86"/>
    <w:rsid w:val="00847024"/>
    <w:rsid w:val="0084790D"/>
    <w:rsid w:val="00847A38"/>
    <w:rsid w:val="00850245"/>
    <w:rsid w:val="00852ECE"/>
    <w:rsid w:val="0085359D"/>
    <w:rsid w:val="00854E77"/>
    <w:rsid w:val="0085544C"/>
    <w:rsid w:val="0085708C"/>
    <w:rsid w:val="008624B6"/>
    <w:rsid w:val="00866C49"/>
    <w:rsid w:val="00867759"/>
    <w:rsid w:val="00870097"/>
    <w:rsid w:val="0087229A"/>
    <w:rsid w:val="00874712"/>
    <w:rsid w:val="008755FD"/>
    <w:rsid w:val="00875716"/>
    <w:rsid w:val="008764DC"/>
    <w:rsid w:val="00877E91"/>
    <w:rsid w:val="00880673"/>
    <w:rsid w:val="00881A9C"/>
    <w:rsid w:val="00883F60"/>
    <w:rsid w:val="008848E8"/>
    <w:rsid w:val="00884D14"/>
    <w:rsid w:val="00887406"/>
    <w:rsid w:val="00887918"/>
    <w:rsid w:val="0089053E"/>
    <w:rsid w:val="00891E57"/>
    <w:rsid w:val="008935BA"/>
    <w:rsid w:val="00893D6F"/>
    <w:rsid w:val="008942EE"/>
    <w:rsid w:val="00895DA8"/>
    <w:rsid w:val="0089653B"/>
    <w:rsid w:val="008A00E6"/>
    <w:rsid w:val="008A0606"/>
    <w:rsid w:val="008A3EB8"/>
    <w:rsid w:val="008A442B"/>
    <w:rsid w:val="008B2081"/>
    <w:rsid w:val="008B6A73"/>
    <w:rsid w:val="008C29B2"/>
    <w:rsid w:val="008C365F"/>
    <w:rsid w:val="008C4F64"/>
    <w:rsid w:val="008C50A7"/>
    <w:rsid w:val="008C7536"/>
    <w:rsid w:val="008D1706"/>
    <w:rsid w:val="008D1F52"/>
    <w:rsid w:val="008D25D4"/>
    <w:rsid w:val="008D30D8"/>
    <w:rsid w:val="008D4D77"/>
    <w:rsid w:val="008D5A05"/>
    <w:rsid w:val="008D671A"/>
    <w:rsid w:val="008D7157"/>
    <w:rsid w:val="008D7CFC"/>
    <w:rsid w:val="008E266C"/>
    <w:rsid w:val="008E2BF1"/>
    <w:rsid w:val="008E44FD"/>
    <w:rsid w:val="008E489B"/>
    <w:rsid w:val="008E4C1D"/>
    <w:rsid w:val="008E4D20"/>
    <w:rsid w:val="008E5DBD"/>
    <w:rsid w:val="008F084F"/>
    <w:rsid w:val="008F2126"/>
    <w:rsid w:val="008F22C5"/>
    <w:rsid w:val="00900445"/>
    <w:rsid w:val="00900EC0"/>
    <w:rsid w:val="009026CD"/>
    <w:rsid w:val="00902F1B"/>
    <w:rsid w:val="00904338"/>
    <w:rsid w:val="009043D0"/>
    <w:rsid w:val="009075D2"/>
    <w:rsid w:val="00907B36"/>
    <w:rsid w:val="00907E68"/>
    <w:rsid w:val="00910A0E"/>
    <w:rsid w:val="009111B8"/>
    <w:rsid w:val="00911E80"/>
    <w:rsid w:val="00912BD2"/>
    <w:rsid w:val="00912CCD"/>
    <w:rsid w:val="00912E82"/>
    <w:rsid w:val="00915A91"/>
    <w:rsid w:val="0092266F"/>
    <w:rsid w:val="00923896"/>
    <w:rsid w:val="00925D69"/>
    <w:rsid w:val="00925DC1"/>
    <w:rsid w:val="0092631E"/>
    <w:rsid w:val="00933CA6"/>
    <w:rsid w:val="0093458F"/>
    <w:rsid w:val="009412D3"/>
    <w:rsid w:val="00944126"/>
    <w:rsid w:val="00944B04"/>
    <w:rsid w:val="00945885"/>
    <w:rsid w:val="009460A8"/>
    <w:rsid w:val="00947DD1"/>
    <w:rsid w:val="00950F6C"/>
    <w:rsid w:val="00951FF3"/>
    <w:rsid w:val="0095231E"/>
    <w:rsid w:val="00952F56"/>
    <w:rsid w:val="00953896"/>
    <w:rsid w:val="0095534A"/>
    <w:rsid w:val="00956480"/>
    <w:rsid w:val="00956EAE"/>
    <w:rsid w:val="00961285"/>
    <w:rsid w:val="00962233"/>
    <w:rsid w:val="009672CB"/>
    <w:rsid w:val="009676CF"/>
    <w:rsid w:val="00967761"/>
    <w:rsid w:val="00967ED5"/>
    <w:rsid w:val="00971195"/>
    <w:rsid w:val="00971641"/>
    <w:rsid w:val="00971BAE"/>
    <w:rsid w:val="00976832"/>
    <w:rsid w:val="00980278"/>
    <w:rsid w:val="009810C8"/>
    <w:rsid w:val="00982F1C"/>
    <w:rsid w:val="0098393B"/>
    <w:rsid w:val="00984680"/>
    <w:rsid w:val="00984BB4"/>
    <w:rsid w:val="00986455"/>
    <w:rsid w:val="00986DE2"/>
    <w:rsid w:val="0098791E"/>
    <w:rsid w:val="00990FF3"/>
    <w:rsid w:val="009917AB"/>
    <w:rsid w:val="00991CC9"/>
    <w:rsid w:val="00991D5E"/>
    <w:rsid w:val="00992D47"/>
    <w:rsid w:val="009937F5"/>
    <w:rsid w:val="00993D1B"/>
    <w:rsid w:val="00995296"/>
    <w:rsid w:val="00995BF9"/>
    <w:rsid w:val="00996D50"/>
    <w:rsid w:val="0099794E"/>
    <w:rsid w:val="00997A05"/>
    <w:rsid w:val="009A0D58"/>
    <w:rsid w:val="009A18ED"/>
    <w:rsid w:val="009A1E78"/>
    <w:rsid w:val="009A36EB"/>
    <w:rsid w:val="009A6A15"/>
    <w:rsid w:val="009A6BA7"/>
    <w:rsid w:val="009A79B6"/>
    <w:rsid w:val="009A7C41"/>
    <w:rsid w:val="009B0869"/>
    <w:rsid w:val="009B268B"/>
    <w:rsid w:val="009B3B33"/>
    <w:rsid w:val="009C074A"/>
    <w:rsid w:val="009C0FEB"/>
    <w:rsid w:val="009C3B01"/>
    <w:rsid w:val="009C4308"/>
    <w:rsid w:val="009C504A"/>
    <w:rsid w:val="009C630D"/>
    <w:rsid w:val="009C6D05"/>
    <w:rsid w:val="009C7633"/>
    <w:rsid w:val="009C7E75"/>
    <w:rsid w:val="009D0E1C"/>
    <w:rsid w:val="009D171A"/>
    <w:rsid w:val="009D1B0C"/>
    <w:rsid w:val="009D4B25"/>
    <w:rsid w:val="009D4C0A"/>
    <w:rsid w:val="009D5647"/>
    <w:rsid w:val="009D6EB9"/>
    <w:rsid w:val="009E065E"/>
    <w:rsid w:val="009E1259"/>
    <w:rsid w:val="009E1E75"/>
    <w:rsid w:val="009E31CE"/>
    <w:rsid w:val="009E3C5E"/>
    <w:rsid w:val="009E3FE3"/>
    <w:rsid w:val="009E54A5"/>
    <w:rsid w:val="009E5FBD"/>
    <w:rsid w:val="009E71FA"/>
    <w:rsid w:val="009E7EB3"/>
    <w:rsid w:val="009F0D65"/>
    <w:rsid w:val="009F0D87"/>
    <w:rsid w:val="009F1D31"/>
    <w:rsid w:val="009F242D"/>
    <w:rsid w:val="009F2B43"/>
    <w:rsid w:val="009F35B1"/>
    <w:rsid w:val="009F4BAC"/>
    <w:rsid w:val="009F5138"/>
    <w:rsid w:val="009F5725"/>
    <w:rsid w:val="009F5DC9"/>
    <w:rsid w:val="009F70F4"/>
    <w:rsid w:val="009F77CC"/>
    <w:rsid w:val="00A00276"/>
    <w:rsid w:val="00A04C54"/>
    <w:rsid w:val="00A061BA"/>
    <w:rsid w:val="00A06A22"/>
    <w:rsid w:val="00A12E9C"/>
    <w:rsid w:val="00A14DFD"/>
    <w:rsid w:val="00A15277"/>
    <w:rsid w:val="00A1551D"/>
    <w:rsid w:val="00A158F8"/>
    <w:rsid w:val="00A15C01"/>
    <w:rsid w:val="00A15D2B"/>
    <w:rsid w:val="00A16612"/>
    <w:rsid w:val="00A21FC0"/>
    <w:rsid w:val="00A24828"/>
    <w:rsid w:val="00A25246"/>
    <w:rsid w:val="00A2533E"/>
    <w:rsid w:val="00A25AC0"/>
    <w:rsid w:val="00A26C33"/>
    <w:rsid w:val="00A279F0"/>
    <w:rsid w:val="00A30307"/>
    <w:rsid w:val="00A3150A"/>
    <w:rsid w:val="00A3355B"/>
    <w:rsid w:val="00A35430"/>
    <w:rsid w:val="00A361C1"/>
    <w:rsid w:val="00A367DB"/>
    <w:rsid w:val="00A37F72"/>
    <w:rsid w:val="00A40465"/>
    <w:rsid w:val="00A4061C"/>
    <w:rsid w:val="00A406DB"/>
    <w:rsid w:val="00A40F1B"/>
    <w:rsid w:val="00A4150E"/>
    <w:rsid w:val="00A4222F"/>
    <w:rsid w:val="00A44D5F"/>
    <w:rsid w:val="00A456FC"/>
    <w:rsid w:val="00A464E3"/>
    <w:rsid w:val="00A468C4"/>
    <w:rsid w:val="00A4751A"/>
    <w:rsid w:val="00A47590"/>
    <w:rsid w:val="00A51163"/>
    <w:rsid w:val="00A512AB"/>
    <w:rsid w:val="00A56257"/>
    <w:rsid w:val="00A6111B"/>
    <w:rsid w:val="00A61928"/>
    <w:rsid w:val="00A63822"/>
    <w:rsid w:val="00A63922"/>
    <w:rsid w:val="00A65283"/>
    <w:rsid w:val="00A67B94"/>
    <w:rsid w:val="00A72651"/>
    <w:rsid w:val="00A75CB5"/>
    <w:rsid w:val="00A778DE"/>
    <w:rsid w:val="00A8327C"/>
    <w:rsid w:val="00A842F3"/>
    <w:rsid w:val="00A85BD3"/>
    <w:rsid w:val="00A862CC"/>
    <w:rsid w:val="00A910CF"/>
    <w:rsid w:val="00A91E8F"/>
    <w:rsid w:val="00A932F6"/>
    <w:rsid w:val="00A93D74"/>
    <w:rsid w:val="00A94E77"/>
    <w:rsid w:val="00A95206"/>
    <w:rsid w:val="00A96F6F"/>
    <w:rsid w:val="00AA0F25"/>
    <w:rsid w:val="00AA1364"/>
    <w:rsid w:val="00AA3E52"/>
    <w:rsid w:val="00AB0F35"/>
    <w:rsid w:val="00AB1375"/>
    <w:rsid w:val="00AB2B99"/>
    <w:rsid w:val="00AB3E6C"/>
    <w:rsid w:val="00AB64EC"/>
    <w:rsid w:val="00AB7CBD"/>
    <w:rsid w:val="00AB7F3C"/>
    <w:rsid w:val="00AC1A0C"/>
    <w:rsid w:val="00AC40D6"/>
    <w:rsid w:val="00AC4ED5"/>
    <w:rsid w:val="00AC5043"/>
    <w:rsid w:val="00AC6C78"/>
    <w:rsid w:val="00AC75FB"/>
    <w:rsid w:val="00AD0165"/>
    <w:rsid w:val="00AD184D"/>
    <w:rsid w:val="00AD1DCE"/>
    <w:rsid w:val="00AD2B40"/>
    <w:rsid w:val="00AD2B94"/>
    <w:rsid w:val="00AD3FD7"/>
    <w:rsid w:val="00AD442A"/>
    <w:rsid w:val="00AD6BDD"/>
    <w:rsid w:val="00AE3E32"/>
    <w:rsid w:val="00AE6E8E"/>
    <w:rsid w:val="00AF0D32"/>
    <w:rsid w:val="00AF1298"/>
    <w:rsid w:val="00AF1B2B"/>
    <w:rsid w:val="00AF2026"/>
    <w:rsid w:val="00AF2BEA"/>
    <w:rsid w:val="00AF40B3"/>
    <w:rsid w:val="00AF575B"/>
    <w:rsid w:val="00AF599A"/>
    <w:rsid w:val="00B0065D"/>
    <w:rsid w:val="00B01454"/>
    <w:rsid w:val="00B02D24"/>
    <w:rsid w:val="00B03B50"/>
    <w:rsid w:val="00B06372"/>
    <w:rsid w:val="00B074BA"/>
    <w:rsid w:val="00B078A7"/>
    <w:rsid w:val="00B10839"/>
    <w:rsid w:val="00B114F6"/>
    <w:rsid w:val="00B11839"/>
    <w:rsid w:val="00B1224C"/>
    <w:rsid w:val="00B12D75"/>
    <w:rsid w:val="00B1310A"/>
    <w:rsid w:val="00B13343"/>
    <w:rsid w:val="00B13A86"/>
    <w:rsid w:val="00B14952"/>
    <w:rsid w:val="00B14BEC"/>
    <w:rsid w:val="00B15723"/>
    <w:rsid w:val="00B16D58"/>
    <w:rsid w:val="00B1754E"/>
    <w:rsid w:val="00B17888"/>
    <w:rsid w:val="00B17CB1"/>
    <w:rsid w:val="00B206C2"/>
    <w:rsid w:val="00B21205"/>
    <w:rsid w:val="00B21D18"/>
    <w:rsid w:val="00B23254"/>
    <w:rsid w:val="00B26A55"/>
    <w:rsid w:val="00B30124"/>
    <w:rsid w:val="00B319BC"/>
    <w:rsid w:val="00B32037"/>
    <w:rsid w:val="00B3276D"/>
    <w:rsid w:val="00B3284F"/>
    <w:rsid w:val="00B32ADE"/>
    <w:rsid w:val="00B345B0"/>
    <w:rsid w:val="00B354C4"/>
    <w:rsid w:val="00B42A2F"/>
    <w:rsid w:val="00B432F5"/>
    <w:rsid w:val="00B43C66"/>
    <w:rsid w:val="00B44E5C"/>
    <w:rsid w:val="00B454A7"/>
    <w:rsid w:val="00B45DB2"/>
    <w:rsid w:val="00B45DDD"/>
    <w:rsid w:val="00B46381"/>
    <w:rsid w:val="00B51270"/>
    <w:rsid w:val="00B53CD8"/>
    <w:rsid w:val="00B54258"/>
    <w:rsid w:val="00B55941"/>
    <w:rsid w:val="00B61086"/>
    <w:rsid w:val="00B619E8"/>
    <w:rsid w:val="00B61B03"/>
    <w:rsid w:val="00B61B7C"/>
    <w:rsid w:val="00B61B82"/>
    <w:rsid w:val="00B61D50"/>
    <w:rsid w:val="00B625FA"/>
    <w:rsid w:val="00B631A6"/>
    <w:rsid w:val="00B643BA"/>
    <w:rsid w:val="00B64988"/>
    <w:rsid w:val="00B64B49"/>
    <w:rsid w:val="00B64D42"/>
    <w:rsid w:val="00B64E7D"/>
    <w:rsid w:val="00B65C2D"/>
    <w:rsid w:val="00B66255"/>
    <w:rsid w:val="00B678B8"/>
    <w:rsid w:val="00B67DEE"/>
    <w:rsid w:val="00B70062"/>
    <w:rsid w:val="00B700BB"/>
    <w:rsid w:val="00B70672"/>
    <w:rsid w:val="00B71EE9"/>
    <w:rsid w:val="00B74D6A"/>
    <w:rsid w:val="00B75AAA"/>
    <w:rsid w:val="00B76AE1"/>
    <w:rsid w:val="00B76D89"/>
    <w:rsid w:val="00B80327"/>
    <w:rsid w:val="00B820E4"/>
    <w:rsid w:val="00B821DA"/>
    <w:rsid w:val="00B82AB6"/>
    <w:rsid w:val="00B8406E"/>
    <w:rsid w:val="00B840CE"/>
    <w:rsid w:val="00B8497C"/>
    <w:rsid w:val="00B85492"/>
    <w:rsid w:val="00B86E93"/>
    <w:rsid w:val="00B907C2"/>
    <w:rsid w:val="00B913D4"/>
    <w:rsid w:val="00B917C5"/>
    <w:rsid w:val="00B91D29"/>
    <w:rsid w:val="00B91D98"/>
    <w:rsid w:val="00B924C5"/>
    <w:rsid w:val="00B932A2"/>
    <w:rsid w:val="00B9351D"/>
    <w:rsid w:val="00B938F9"/>
    <w:rsid w:val="00B94246"/>
    <w:rsid w:val="00BA1043"/>
    <w:rsid w:val="00BA1641"/>
    <w:rsid w:val="00BA1C2A"/>
    <w:rsid w:val="00BA2698"/>
    <w:rsid w:val="00BA2EEB"/>
    <w:rsid w:val="00BA3521"/>
    <w:rsid w:val="00BA4389"/>
    <w:rsid w:val="00BA5387"/>
    <w:rsid w:val="00BA6AA6"/>
    <w:rsid w:val="00BA6D75"/>
    <w:rsid w:val="00BA7375"/>
    <w:rsid w:val="00BB09CB"/>
    <w:rsid w:val="00BB226F"/>
    <w:rsid w:val="00BB32C5"/>
    <w:rsid w:val="00BB32F6"/>
    <w:rsid w:val="00BB68F1"/>
    <w:rsid w:val="00BC03B7"/>
    <w:rsid w:val="00BC1E9F"/>
    <w:rsid w:val="00BC44AD"/>
    <w:rsid w:val="00BC5D8A"/>
    <w:rsid w:val="00BC67EB"/>
    <w:rsid w:val="00BC7031"/>
    <w:rsid w:val="00BD01A3"/>
    <w:rsid w:val="00BD1256"/>
    <w:rsid w:val="00BD179C"/>
    <w:rsid w:val="00BD52EA"/>
    <w:rsid w:val="00BD6600"/>
    <w:rsid w:val="00BD6F70"/>
    <w:rsid w:val="00BD7BC6"/>
    <w:rsid w:val="00BE199F"/>
    <w:rsid w:val="00BE22CD"/>
    <w:rsid w:val="00BE2483"/>
    <w:rsid w:val="00BE24BA"/>
    <w:rsid w:val="00BE506B"/>
    <w:rsid w:val="00BE5A1F"/>
    <w:rsid w:val="00BE77E3"/>
    <w:rsid w:val="00BF0054"/>
    <w:rsid w:val="00BF0378"/>
    <w:rsid w:val="00BF2031"/>
    <w:rsid w:val="00BF226D"/>
    <w:rsid w:val="00BF2C58"/>
    <w:rsid w:val="00BF38F6"/>
    <w:rsid w:val="00BF391A"/>
    <w:rsid w:val="00BF3E3A"/>
    <w:rsid w:val="00BF655A"/>
    <w:rsid w:val="00BF68EB"/>
    <w:rsid w:val="00BF7A7C"/>
    <w:rsid w:val="00BF7C44"/>
    <w:rsid w:val="00C017F3"/>
    <w:rsid w:val="00C02E04"/>
    <w:rsid w:val="00C02F26"/>
    <w:rsid w:val="00C03AAD"/>
    <w:rsid w:val="00C06023"/>
    <w:rsid w:val="00C07C1E"/>
    <w:rsid w:val="00C10337"/>
    <w:rsid w:val="00C1045C"/>
    <w:rsid w:val="00C104C3"/>
    <w:rsid w:val="00C1062E"/>
    <w:rsid w:val="00C10A2F"/>
    <w:rsid w:val="00C14DB2"/>
    <w:rsid w:val="00C20A41"/>
    <w:rsid w:val="00C21B8F"/>
    <w:rsid w:val="00C2250D"/>
    <w:rsid w:val="00C22CBA"/>
    <w:rsid w:val="00C23721"/>
    <w:rsid w:val="00C23B2B"/>
    <w:rsid w:val="00C24648"/>
    <w:rsid w:val="00C2648B"/>
    <w:rsid w:val="00C26D2F"/>
    <w:rsid w:val="00C30AC6"/>
    <w:rsid w:val="00C317E3"/>
    <w:rsid w:val="00C3336A"/>
    <w:rsid w:val="00C34D6B"/>
    <w:rsid w:val="00C3676B"/>
    <w:rsid w:val="00C42EFA"/>
    <w:rsid w:val="00C443D4"/>
    <w:rsid w:val="00C46855"/>
    <w:rsid w:val="00C51478"/>
    <w:rsid w:val="00C520F1"/>
    <w:rsid w:val="00C5224A"/>
    <w:rsid w:val="00C55203"/>
    <w:rsid w:val="00C57077"/>
    <w:rsid w:val="00C57178"/>
    <w:rsid w:val="00C57FEF"/>
    <w:rsid w:val="00C6020F"/>
    <w:rsid w:val="00C6139B"/>
    <w:rsid w:val="00C619BB"/>
    <w:rsid w:val="00C63EAB"/>
    <w:rsid w:val="00C63FE7"/>
    <w:rsid w:val="00C64D82"/>
    <w:rsid w:val="00C64F82"/>
    <w:rsid w:val="00C6631B"/>
    <w:rsid w:val="00C67A70"/>
    <w:rsid w:val="00C67ADD"/>
    <w:rsid w:val="00C70989"/>
    <w:rsid w:val="00C7185D"/>
    <w:rsid w:val="00C71FAB"/>
    <w:rsid w:val="00C75A96"/>
    <w:rsid w:val="00C7672B"/>
    <w:rsid w:val="00C7673E"/>
    <w:rsid w:val="00C76AA9"/>
    <w:rsid w:val="00C773BE"/>
    <w:rsid w:val="00C80BE7"/>
    <w:rsid w:val="00C826C7"/>
    <w:rsid w:val="00C83152"/>
    <w:rsid w:val="00C83F2A"/>
    <w:rsid w:val="00C8725C"/>
    <w:rsid w:val="00C87D92"/>
    <w:rsid w:val="00C87EC0"/>
    <w:rsid w:val="00C90113"/>
    <w:rsid w:val="00C918B8"/>
    <w:rsid w:val="00C91AC8"/>
    <w:rsid w:val="00C91AF7"/>
    <w:rsid w:val="00C9278A"/>
    <w:rsid w:val="00C94672"/>
    <w:rsid w:val="00C94A41"/>
    <w:rsid w:val="00C95052"/>
    <w:rsid w:val="00C95510"/>
    <w:rsid w:val="00C97765"/>
    <w:rsid w:val="00C979AE"/>
    <w:rsid w:val="00CA01E1"/>
    <w:rsid w:val="00CA0D6E"/>
    <w:rsid w:val="00CA15C3"/>
    <w:rsid w:val="00CA3F35"/>
    <w:rsid w:val="00CA488C"/>
    <w:rsid w:val="00CA58C7"/>
    <w:rsid w:val="00CA620B"/>
    <w:rsid w:val="00CA72EE"/>
    <w:rsid w:val="00CB01EF"/>
    <w:rsid w:val="00CB23C8"/>
    <w:rsid w:val="00CB7432"/>
    <w:rsid w:val="00CC021D"/>
    <w:rsid w:val="00CC05A8"/>
    <w:rsid w:val="00CC0BEF"/>
    <w:rsid w:val="00CC1F9A"/>
    <w:rsid w:val="00CC2F73"/>
    <w:rsid w:val="00CC3B9E"/>
    <w:rsid w:val="00CC45FB"/>
    <w:rsid w:val="00CC4BC0"/>
    <w:rsid w:val="00CC6D60"/>
    <w:rsid w:val="00CC741E"/>
    <w:rsid w:val="00CC7876"/>
    <w:rsid w:val="00CD1432"/>
    <w:rsid w:val="00CD25E1"/>
    <w:rsid w:val="00CD2B9B"/>
    <w:rsid w:val="00CD301A"/>
    <w:rsid w:val="00CD35AD"/>
    <w:rsid w:val="00CD3EFA"/>
    <w:rsid w:val="00CD4AC6"/>
    <w:rsid w:val="00CD4B7B"/>
    <w:rsid w:val="00CD4BA4"/>
    <w:rsid w:val="00CD607B"/>
    <w:rsid w:val="00CD6DBD"/>
    <w:rsid w:val="00CE04D7"/>
    <w:rsid w:val="00CE06D3"/>
    <w:rsid w:val="00CE172D"/>
    <w:rsid w:val="00CE46CD"/>
    <w:rsid w:val="00CE706D"/>
    <w:rsid w:val="00CF10B7"/>
    <w:rsid w:val="00CF4138"/>
    <w:rsid w:val="00CF4736"/>
    <w:rsid w:val="00CF50E6"/>
    <w:rsid w:val="00CF7A9B"/>
    <w:rsid w:val="00D02AD0"/>
    <w:rsid w:val="00D031A3"/>
    <w:rsid w:val="00D04A11"/>
    <w:rsid w:val="00D07389"/>
    <w:rsid w:val="00D10131"/>
    <w:rsid w:val="00D12C1A"/>
    <w:rsid w:val="00D12DB6"/>
    <w:rsid w:val="00D14412"/>
    <w:rsid w:val="00D150CF"/>
    <w:rsid w:val="00D17829"/>
    <w:rsid w:val="00D17B5B"/>
    <w:rsid w:val="00D20A92"/>
    <w:rsid w:val="00D211DE"/>
    <w:rsid w:val="00D21204"/>
    <w:rsid w:val="00D22DF5"/>
    <w:rsid w:val="00D23135"/>
    <w:rsid w:val="00D25BD8"/>
    <w:rsid w:val="00D268C5"/>
    <w:rsid w:val="00D26CF4"/>
    <w:rsid w:val="00D26D25"/>
    <w:rsid w:val="00D27460"/>
    <w:rsid w:val="00D301EF"/>
    <w:rsid w:val="00D308CB"/>
    <w:rsid w:val="00D33F41"/>
    <w:rsid w:val="00D34D86"/>
    <w:rsid w:val="00D41BA7"/>
    <w:rsid w:val="00D42A24"/>
    <w:rsid w:val="00D45E82"/>
    <w:rsid w:val="00D46401"/>
    <w:rsid w:val="00D465C4"/>
    <w:rsid w:val="00D46E76"/>
    <w:rsid w:val="00D47B3C"/>
    <w:rsid w:val="00D47DC5"/>
    <w:rsid w:val="00D5275A"/>
    <w:rsid w:val="00D55D88"/>
    <w:rsid w:val="00D56C00"/>
    <w:rsid w:val="00D56C95"/>
    <w:rsid w:val="00D56FEA"/>
    <w:rsid w:val="00D6119B"/>
    <w:rsid w:val="00D6279A"/>
    <w:rsid w:val="00D62B24"/>
    <w:rsid w:val="00D63230"/>
    <w:rsid w:val="00D63758"/>
    <w:rsid w:val="00D641AE"/>
    <w:rsid w:val="00D65960"/>
    <w:rsid w:val="00D66B4B"/>
    <w:rsid w:val="00D7038D"/>
    <w:rsid w:val="00D7082B"/>
    <w:rsid w:val="00D708F8"/>
    <w:rsid w:val="00D71E67"/>
    <w:rsid w:val="00D7207A"/>
    <w:rsid w:val="00D734F7"/>
    <w:rsid w:val="00D73C59"/>
    <w:rsid w:val="00D74D46"/>
    <w:rsid w:val="00D76694"/>
    <w:rsid w:val="00D7693A"/>
    <w:rsid w:val="00D8016B"/>
    <w:rsid w:val="00D80FBB"/>
    <w:rsid w:val="00D81EBC"/>
    <w:rsid w:val="00D81F43"/>
    <w:rsid w:val="00D83D04"/>
    <w:rsid w:val="00D87D03"/>
    <w:rsid w:val="00D87D11"/>
    <w:rsid w:val="00D9023B"/>
    <w:rsid w:val="00D91665"/>
    <w:rsid w:val="00D94157"/>
    <w:rsid w:val="00D941D9"/>
    <w:rsid w:val="00D9440F"/>
    <w:rsid w:val="00D96B2A"/>
    <w:rsid w:val="00D96F28"/>
    <w:rsid w:val="00DA0497"/>
    <w:rsid w:val="00DA25C4"/>
    <w:rsid w:val="00DA4184"/>
    <w:rsid w:val="00DA483A"/>
    <w:rsid w:val="00DA4E47"/>
    <w:rsid w:val="00DA6FD4"/>
    <w:rsid w:val="00DB0447"/>
    <w:rsid w:val="00DB1F12"/>
    <w:rsid w:val="00DB2188"/>
    <w:rsid w:val="00DB24F2"/>
    <w:rsid w:val="00DB3ECF"/>
    <w:rsid w:val="00DB4F36"/>
    <w:rsid w:val="00DB5056"/>
    <w:rsid w:val="00DB534E"/>
    <w:rsid w:val="00DC0939"/>
    <w:rsid w:val="00DC200D"/>
    <w:rsid w:val="00DC27A0"/>
    <w:rsid w:val="00DC2D19"/>
    <w:rsid w:val="00DC2F1F"/>
    <w:rsid w:val="00DC3477"/>
    <w:rsid w:val="00DC3597"/>
    <w:rsid w:val="00DC548B"/>
    <w:rsid w:val="00DC6924"/>
    <w:rsid w:val="00DC782F"/>
    <w:rsid w:val="00DC7E7E"/>
    <w:rsid w:val="00DD0F7F"/>
    <w:rsid w:val="00DD0FE4"/>
    <w:rsid w:val="00DD5173"/>
    <w:rsid w:val="00DD5E6A"/>
    <w:rsid w:val="00DD64EF"/>
    <w:rsid w:val="00DD6FF3"/>
    <w:rsid w:val="00DD79C8"/>
    <w:rsid w:val="00DD7F31"/>
    <w:rsid w:val="00DD7F99"/>
    <w:rsid w:val="00DE07E3"/>
    <w:rsid w:val="00DE20B3"/>
    <w:rsid w:val="00DE24F4"/>
    <w:rsid w:val="00DE28D4"/>
    <w:rsid w:val="00DE3DB2"/>
    <w:rsid w:val="00DE4832"/>
    <w:rsid w:val="00DE4F4F"/>
    <w:rsid w:val="00DF2BCA"/>
    <w:rsid w:val="00DF514B"/>
    <w:rsid w:val="00DF5EAE"/>
    <w:rsid w:val="00DF632D"/>
    <w:rsid w:val="00DF6528"/>
    <w:rsid w:val="00DF6CE8"/>
    <w:rsid w:val="00E016B6"/>
    <w:rsid w:val="00E03A53"/>
    <w:rsid w:val="00E048B9"/>
    <w:rsid w:val="00E05E2A"/>
    <w:rsid w:val="00E10E65"/>
    <w:rsid w:val="00E11604"/>
    <w:rsid w:val="00E14189"/>
    <w:rsid w:val="00E143D6"/>
    <w:rsid w:val="00E16233"/>
    <w:rsid w:val="00E1643D"/>
    <w:rsid w:val="00E24476"/>
    <w:rsid w:val="00E263F6"/>
    <w:rsid w:val="00E302B1"/>
    <w:rsid w:val="00E3062E"/>
    <w:rsid w:val="00E30F49"/>
    <w:rsid w:val="00E327B9"/>
    <w:rsid w:val="00E332AB"/>
    <w:rsid w:val="00E334EE"/>
    <w:rsid w:val="00E344F0"/>
    <w:rsid w:val="00E35AC6"/>
    <w:rsid w:val="00E36BDA"/>
    <w:rsid w:val="00E36C53"/>
    <w:rsid w:val="00E37FCE"/>
    <w:rsid w:val="00E40B1E"/>
    <w:rsid w:val="00E45899"/>
    <w:rsid w:val="00E45C0B"/>
    <w:rsid w:val="00E53644"/>
    <w:rsid w:val="00E55E23"/>
    <w:rsid w:val="00E55F00"/>
    <w:rsid w:val="00E5606B"/>
    <w:rsid w:val="00E560BA"/>
    <w:rsid w:val="00E56833"/>
    <w:rsid w:val="00E56C11"/>
    <w:rsid w:val="00E60668"/>
    <w:rsid w:val="00E60ECD"/>
    <w:rsid w:val="00E61541"/>
    <w:rsid w:val="00E624CE"/>
    <w:rsid w:val="00E630CE"/>
    <w:rsid w:val="00E658D4"/>
    <w:rsid w:val="00E726F0"/>
    <w:rsid w:val="00E72AF3"/>
    <w:rsid w:val="00E73FD8"/>
    <w:rsid w:val="00E74195"/>
    <w:rsid w:val="00E7439B"/>
    <w:rsid w:val="00E74E83"/>
    <w:rsid w:val="00E750D7"/>
    <w:rsid w:val="00E76CEA"/>
    <w:rsid w:val="00E774B2"/>
    <w:rsid w:val="00E8188E"/>
    <w:rsid w:val="00E81B1D"/>
    <w:rsid w:val="00E85E5C"/>
    <w:rsid w:val="00E865AD"/>
    <w:rsid w:val="00E86A01"/>
    <w:rsid w:val="00E86E4C"/>
    <w:rsid w:val="00E92A29"/>
    <w:rsid w:val="00E92CB9"/>
    <w:rsid w:val="00E94FF4"/>
    <w:rsid w:val="00E97844"/>
    <w:rsid w:val="00E97AD7"/>
    <w:rsid w:val="00E97B65"/>
    <w:rsid w:val="00E97F54"/>
    <w:rsid w:val="00EA1B5B"/>
    <w:rsid w:val="00EA6F60"/>
    <w:rsid w:val="00EA75FC"/>
    <w:rsid w:val="00EA78E4"/>
    <w:rsid w:val="00EB11FD"/>
    <w:rsid w:val="00EB20B8"/>
    <w:rsid w:val="00EB24AE"/>
    <w:rsid w:val="00EB27D4"/>
    <w:rsid w:val="00EB71A3"/>
    <w:rsid w:val="00EB7C02"/>
    <w:rsid w:val="00EB7EE5"/>
    <w:rsid w:val="00EC0FD4"/>
    <w:rsid w:val="00EC1013"/>
    <w:rsid w:val="00EC22A1"/>
    <w:rsid w:val="00EC27EF"/>
    <w:rsid w:val="00EC46E0"/>
    <w:rsid w:val="00EC54F0"/>
    <w:rsid w:val="00EC6F98"/>
    <w:rsid w:val="00ED1A62"/>
    <w:rsid w:val="00ED272E"/>
    <w:rsid w:val="00ED2C42"/>
    <w:rsid w:val="00ED2F47"/>
    <w:rsid w:val="00ED3204"/>
    <w:rsid w:val="00ED4BCF"/>
    <w:rsid w:val="00ED569B"/>
    <w:rsid w:val="00ED6CE2"/>
    <w:rsid w:val="00ED7BD4"/>
    <w:rsid w:val="00EE15BA"/>
    <w:rsid w:val="00EE2C01"/>
    <w:rsid w:val="00EE3D06"/>
    <w:rsid w:val="00EE6694"/>
    <w:rsid w:val="00EE7EDB"/>
    <w:rsid w:val="00EF09A6"/>
    <w:rsid w:val="00EF134F"/>
    <w:rsid w:val="00EF1C4C"/>
    <w:rsid w:val="00EF22DE"/>
    <w:rsid w:val="00EF2414"/>
    <w:rsid w:val="00EF272B"/>
    <w:rsid w:val="00EF33A2"/>
    <w:rsid w:val="00EF3A9A"/>
    <w:rsid w:val="00EF3CD5"/>
    <w:rsid w:val="00EF4247"/>
    <w:rsid w:val="00EF5553"/>
    <w:rsid w:val="00F00553"/>
    <w:rsid w:val="00F012BB"/>
    <w:rsid w:val="00F0158E"/>
    <w:rsid w:val="00F03E23"/>
    <w:rsid w:val="00F04C28"/>
    <w:rsid w:val="00F078B5"/>
    <w:rsid w:val="00F117FB"/>
    <w:rsid w:val="00F12C8F"/>
    <w:rsid w:val="00F135A4"/>
    <w:rsid w:val="00F13F31"/>
    <w:rsid w:val="00F14A84"/>
    <w:rsid w:val="00F15DEA"/>
    <w:rsid w:val="00F16BA7"/>
    <w:rsid w:val="00F208E3"/>
    <w:rsid w:val="00F211CE"/>
    <w:rsid w:val="00F21739"/>
    <w:rsid w:val="00F2225A"/>
    <w:rsid w:val="00F2256E"/>
    <w:rsid w:val="00F26341"/>
    <w:rsid w:val="00F2635D"/>
    <w:rsid w:val="00F3171E"/>
    <w:rsid w:val="00F3238C"/>
    <w:rsid w:val="00F32CD8"/>
    <w:rsid w:val="00F4048A"/>
    <w:rsid w:val="00F40AD5"/>
    <w:rsid w:val="00F41174"/>
    <w:rsid w:val="00F43412"/>
    <w:rsid w:val="00F4368C"/>
    <w:rsid w:val="00F44966"/>
    <w:rsid w:val="00F44FA7"/>
    <w:rsid w:val="00F45C15"/>
    <w:rsid w:val="00F466D4"/>
    <w:rsid w:val="00F50974"/>
    <w:rsid w:val="00F50EE7"/>
    <w:rsid w:val="00F51CF1"/>
    <w:rsid w:val="00F5248B"/>
    <w:rsid w:val="00F531DD"/>
    <w:rsid w:val="00F544AC"/>
    <w:rsid w:val="00F56495"/>
    <w:rsid w:val="00F60703"/>
    <w:rsid w:val="00F6200A"/>
    <w:rsid w:val="00F64205"/>
    <w:rsid w:val="00F642BA"/>
    <w:rsid w:val="00F6432E"/>
    <w:rsid w:val="00F64A90"/>
    <w:rsid w:val="00F67508"/>
    <w:rsid w:val="00F715AA"/>
    <w:rsid w:val="00F72DDD"/>
    <w:rsid w:val="00F73529"/>
    <w:rsid w:val="00F73F44"/>
    <w:rsid w:val="00F745CD"/>
    <w:rsid w:val="00F74737"/>
    <w:rsid w:val="00F74CAF"/>
    <w:rsid w:val="00F760F7"/>
    <w:rsid w:val="00F771A2"/>
    <w:rsid w:val="00F81034"/>
    <w:rsid w:val="00F81CFA"/>
    <w:rsid w:val="00F81DEE"/>
    <w:rsid w:val="00F82A84"/>
    <w:rsid w:val="00F83145"/>
    <w:rsid w:val="00F83A5D"/>
    <w:rsid w:val="00F85436"/>
    <w:rsid w:val="00F906D2"/>
    <w:rsid w:val="00F90916"/>
    <w:rsid w:val="00F9190B"/>
    <w:rsid w:val="00F91C04"/>
    <w:rsid w:val="00F92A8E"/>
    <w:rsid w:val="00F92AF2"/>
    <w:rsid w:val="00F93476"/>
    <w:rsid w:val="00F94A3F"/>
    <w:rsid w:val="00F94AFF"/>
    <w:rsid w:val="00F9623E"/>
    <w:rsid w:val="00FA298F"/>
    <w:rsid w:val="00FA3CE7"/>
    <w:rsid w:val="00FA75DA"/>
    <w:rsid w:val="00FB18C6"/>
    <w:rsid w:val="00FB246C"/>
    <w:rsid w:val="00FB71A1"/>
    <w:rsid w:val="00FB7E59"/>
    <w:rsid w:val="00FC0047"/>
    <w:rsid w:val="00FC0877"/>
    <w:rsid w:val="00FC0F7D"/>
    <w:rsid w:val="00FC1ACA"/>
    <w:rsid w:val="00FC1D4E"/>
    <w:rsid w:val="00FC57C9"/>
    <w:rsid w:val="00FC62E0"/>
    <w:rsid w:val="00FC6392"/>
    <w:rsid w:val="00FC7109"/>
    <w:rsid w:val="00FC71F2"/>
    <w:rsid w:val="00FD05ED"/>
    <w:rsid w:val="00FD08FF"/>
    <w:rsid w:val="00FD0FFF"/>
    <w:rsid w:val="00FD1493"/>
    <w:rsid w:val="00FD1683"/>
    <w:rsid w:val="00FD24C3"/>
    <w:rsid w:val="00FD4697"/>
    <w:rsid w:val="00FD4D1A"/>
    <w:rsid w:val="00FD4DE5"/>
    <w:rsid w:val="00FD5A82"/>
    <w:rsid w:val="00FD5B6C"/>
    <w:rsid w:val="00FD6D3C"/>
    <w:rsid w:val="00FD7D6F"/>
    <w:rsid w:val="00FE0AC6"/>
    <w:rsid w:val="00FE21B8"/>
    <w:rsid w:val="00FE2778"/>
    <w:rsid w:val="00FE3A91"/>
    <w:rsid w:val="00FE6537"/>
    <w:rsid w:val="00FF05F1"/>
    <w:rsid w:val="00FF1096"/>
    <w:rsid w:val="00FF231F"/>
    <w:rsid w:val="00FF276C"/>
    <w:rsid w:val="00FF2F6B"/>
    <w:rsid w:val="00FF612E"/>
    <w:rsid w:val="00FF6A23"/>
    <w:rsid w:val="00FF6CAB"/>
    <w:rsid w:val="0E5467E1"/>
    <w:rsid w:val="12EB6D5B"/>
    <w:rsid w:val="1B6BC022"/>
    <w:rsid w:val="2875E49C"/>
    <w:rsid w:val="29B74896"/>
    <w:rsid w:val="3583202B"/>
    <w:rsid w:val="4689835F"/>
    <w:rsid w:val="46A77C0D"/>
    <w:rsid w:val="5071FE32"/>
    <w:rsid w:val="5CC55FA7"/>
    <w:rsid w:val="78DBE4D3"/>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76D617"/>
  <w15:chartTrackingRefBased/>
  <w15:docId w15:val="{B7A5A3C8-8340-4DFD-AF73-64F99CAF64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06EC7"/>
    <w:rPr>
      <w:rFonts w:ascii="Times New Roman" w:hAnsi="Times New Roman"/>
      <w:sz w:val="24"/>
      <w:lang w:val="en-GB"/>
    </w:rPr>
  </w:style>
  <w:style w:type="paragraph" w:styleId="Heading1">
    <w:name w:val="heading 1"/>
    <w:basedOn w:val="Normal"/>
    <w:next w:val="Normal"/>
    <w:link w:val="Heading1Char"/>
    <w:uiPriority w:val="9"/>
    <w:qFormat/>
    <w:rsid w:val="00F74737"/>
    <w:pPr>
      <w:keepNext/>
      <w:keepLines/>
      <w:numPr>
        <w:numId w:val="12"/>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74737"/>
    <w:pPr>
      <w:keepNext/>
      <w:keepLines/>
      <w:numPr>
        <w:ilvl w:val="1"/>
        <w:numId w:val="12"/>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12EB6D5B"/>
    <w:pPr>
      <w:keepNext/>
      <w:keepLines/>
      <w:spacing w:before="40" w:after="0"/>
      <w:outlineLvl w:val="2"/>
    </w:pPr>
    <w:rPr>
      <w:rFonts w:asciiTheme="majorHAnsi" w:eastAsiaTheme="majorEastAsia" w:hAnsiTheme="majorHAnsi" w:cstheme="majorBidi"/>
      <w:color w:val="1F3763"/>
      <w:szCs w:val="24"/>
    </w:rPr>
  </w:style>
  <w:style w:type="paragraph" w:styleId="Heading4">
    <w:name w:val="heading 4"/>
    <w:basedOn w:val="Normal"/>
    <w:next w:val="Normal"/>
    <w:link w:val="Heading4Char"/>
    <w:uiPriority w:val="9"/>
    <w:unhideWhenUsed/>
    <w:qFormat/>
    <w:rsid w:val="12EB6D5B"/>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12EB6D5B"/>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12EB6D5B"/>
    <w:pPr>
      <w:keepNext/>
      <w:keepLines/>
      <w:spacing w:before="40" w:after="0"/>
      <w:outlineLvl w:val="5"/>
    </w:pPr>
    <w:rPr>
      <w:rFonts w:asciiTheme="majorHAnsi" w:eastAsiaTheme="majorEastAsia" w:hAnsiTheme="majorHAnsi" w:cstheme="majorBidi"/>
      <w:color w:val="1F3763"/>
    </w:rPr>
  </w:style>
  <w:style w:type="paragraph" w:styleId="Heading7">
    <w:name w:val="heading 7"/>
    <w:basedOn w:val="Normal"/>
    <w:next w:val="Normal"/>
    <w:link w:val="Heading7Char"/>
    <w:uiPriority w:val="9"/>
    <w:unhideWhenUsed/>
    <w:qFormat/>
    <w:rsid w:val="12EB6D5B"/>
    <w:pPr>
      <w:keepNext/>
      <w:keepLines/>
      <w:spacing w:before="40" w:after="0"/>
      <w:outlineLvl w:val="6"/>
    </w:pPr>
    <w:rPr>
      <w:rFonts w:asciiTheme="majorHAnsi" w:eastAsiaTheme="majorEastAsia" w:hAnsiTheme="majorHAnsi" w:cstheme="majorBidi"/>
      <w:i/>
      <w:iCs/>
      <w:color w:val="1F3763"/>
    </w:rPr>
  </w:style>
  <w:style w:type="paragraph" w:styleId="Heading8">
    <w:name w:val="heading 8"/>
    <w:basedOn w:val="Normal"/>
    <w:next w:val="Normal"/>
    <w:link w:val="Heading8Char"/>
    <w:uiPriority w:val="9"/>
    <w:unhideWhenUsed/>
    <w:qFormat/>
    <w:rsid w:val="12EB6D5B"/>
    <w:pPr>
      <w:keepNext/>
      <w:keepLines/>
      <w:spacing w:before="40" w:after="0"/>
      <w:outlineLvl w:val="7"/>
    </w:pPr>
    <w:rPr>
      <w:rFonts w:asciiTheme="majorHAnsi" w:eastAsiaTheme="majorEastAsia" w:hAnsiTheme="majorHAnsi" w:cstheme="majorBidi"/>
      <w:color w:val="272727"/>
      <w:sz w:val="21"/>
      <w:szCs w:val="21"/>
    </w:rPr>
  </w:style>
  <w:style w:type="paragraph" w:styleId="Heading9">
    <w:name w:val="heading 9"/>
    <w:basedOn w:val="Normal"/>
    <w:next w:val="Normal"/>
    <w:link w:val="Heading9Char"/>
    <w:uiPriority w:val="9"/>
    <w:unhideWhenUsed/>
    <w:qFormat/>
    <w:rsid w:val="12EB6D5B"/>
    <w:pPr>
      <w:keepNext/>
      <w:keepLines/>
      <w:spacing w:before="40" w:after="0"/>
      <w:outlineLvl w:val="8"/>
    </w:pPr>
    <w:rPr>
      <w:rFonts w:asciiTheme="majorHAnsi" w:eastAsiaTheme="majorEastAsia" w:hAnsiTheme="majorHAnsi" w:cstheme="majorBidi"/>
      <w:i/>
      <w:iCs/>
      <w:color w:val="272727"/>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12EB6D5B"/>
    <w:pPr>
      <w:spacing w:after="0"/>
      <w:contextualSpacing/>
    </w:pPr>
    <w:rPr>
      <w:rFonts w:asciiTheme="majorHAnsi" w:eastAsiaTheme="majorEastAsia" w:hAnsiTheme="majorHAnsi" w:cstheme="majorBidi"/>
      <w:sz w:val="56"/>
      <w:szCs w:val="56"/>
    </w:rPr>
  </w:style>
  <w:style w:type="paragraph" w:styleId="Subtitle">
    <w:name w:val="Subtitle"/>
    <w:basedOn w:val="Normal"/>
    <w:next w:val="Normal"/>
    <w:link w:val="SubtitleChar"/>
    <w:uiPriority w:val="11"/>
    <w:qFormat/>
    <w:rsid w:val="12EB6D5B"/>
    <w:rPr>
      <w:rFonts w:eastAsiaTheme="minorEastAsia"/>
      <w:color w:val="5A5A5A"/>
    </w:rPr>
  </w:style>
  <w:style w:type="paragraph" w:styleId="Quote">
    <w:name w:val="Quote"/>
    <w:basedOn w:val="Normal"/>
    <w:next w:val="Normal"/>
    <w:link w:val="QuoteChar"/>
    <w:uiPriority w:val="29"/>
    <w:qFormat/>
    <w:rsid w:val="12EB6D5B"/>
    <w:pPr>
      <w:spacing w:before="200"/>
      <w:ind w:left="864" w:right="864"/>
      <w:jc w:val="center"/>
    </w:pPr>
    <w:rPr>
      <w:i/>
      <w:iCs/>
      <w:color w:val="404040" w:themeColor="text1" w:themeTint="BF"/>
    </w:rPr>
  </w:style>
  <w:style w:type="paragraph" w:styleId="IntenseQuote">
    <w:name w:val="Intense Quote"/>
    <w:basedOn w:val="Normal"/>
    <w:next w:val="Normal"/>
    <w:link w:val="IntenseQuoteChar"/>
    <w:uiPriority w:val="30"/>
    <w:qFormat/>
    <w:rsid w:val="12EB6D5B"/>
    <w:pPr>
      <w:spacing w:before="360" w:after="360"/>
      <w:ind w:left="864" w:right="864"/>
      <w:jc w:val="center"/>
    </w:pPr>
    <w:rPr>
      <w:i/>
      <w:iCs/>
      <w:color w:val="4472C4" w:themeColor="accent1"/>
    </w:rPr>
  </w:style>
  <w:style w:type="paragraph" w:styleId="ListParagraph">
    <w:name w:val="List Paragraph"/>
    <w:basedOn w:val="Normal"/>
    <w:uiPriority w:val="34"/>
    <w:qFormat/>
    <w:rsid w:val="12EB6D5B"/>
    <w:pPr>
      <w:ind w:left="720"/>
      <w:contextualSpacing/>
    </w:pPr>
  </w:style>
  <w:style w:type="character" w:customStyle="1" w:styleId="Heading1Char">
    <w:name w:val="Heading 1 Char"/>
    <w:basedOn w:val="DefaultParagraphFont"/>
    <w:link w:val="Heading1"/>
    <w:uiPriority w:val="9"/>
    <w:rsid w:val="12EB6D5B"/>
    <w:rPr>
      <w:rFonts w:asciiTheme="majorHAnsi" w:eastAsiaTheme="majorEastAsia" w:hAnsiTheme="majorHAnsi" w:cstheme="majorBidi"/>
      <w:noProof w:val="0"/>
      <w:color w:val="2F5496" w:themeColor="accent1" w:themeShade="BF"/>
      <w:sz w:val="32"/>
      <w:szCs w:val="32"/>
      <w:lang w:val="en-GB"/>
    </w:rPr>
  </w:style>
  <w:style w:type="character" w:customStyle="1" w:styleId="Heading2Char">
    <w:name w:val="Heading 2 Char"/>
    <w:basedOn w:val="DefaultParagraphFont"/>
    <w:link w:val="Heading2"/>
    <w:uiPriority w:val="9"/>
    <w:rsid w:val="12EB6D5B"/>
    <w:rPr>
      <w:rFonts w:asciiTheme="majorHAnsi" w:eastAsiaTheme="majorEastAsia" w:hAnsiTheme="majorHAnsi" w:cstheme="majorBidi"/>
      <w:noProof w:val="0"/>
      <w:color w:val="2F5496" w:themeColor="accent1" w:themeShade="BF"/>
      <w:sz w:val="26"/>
      <w:szCs w:val="26"/>
      <w:lang w:val="en-GB"/>
    </w:rPr>
  </w:style>
  <w:style w:type="character" w:customStyle="1" w:styleId="Heading3Char">
    <w:name w:val="Heading 3 Char"/>
    <w:basedOn w:val="DefaultParagraphFont"/>
    <w:link w:val="Heading3"/>
    <w:uiPriority w:val="9"/>
    <w:rsid w:val="12EB6D5B"/>
    <w:rPr>
      <w:rFonts w:asciiTheme="majorHAnsi" w:eastAsiaTheme="majorEastAsia" w:hAnsiTheme="majorHAnsi" w:cstheme="majorBidi"/>
      <w:noProof w:val="0"/>
      <w:color w:val="1F3763"/>
      <w:sz w:val="24"/>
      <w:szCs w:val="24"/>
      <w:lang w:val="en-GB"/>
    </w:rPr>
  </w:style>
  <w:style w:type="character" w:customStyle="1" w:styleId="Heading4Char">
    <w:name w:val="Heading 4 Char"/>
    <w:basedOn w:val="DefaultParagraphFont"/>
    <w:link w:val="Heading4"/>
    <w:uiPriority w:val="9"/>
    <w:rsid w:val="12EB6D5B"/>
    <w:rPr>
      <w:rFonts w:asciiTheme="majorHAnsi" w:eastAsiaTheme="majorEastAsia" w:hAnsiTheme="majorHAnsi" w:cstheme="majorBidi"/>
      <w:i/>
      <w:iCs/>
      <w:noProof w:val="0"/>
      <w:color w:val="2F5496" w:themeColor="accent1" w:themeShade="BF"/>
      <w:lang w:val="en-GB"/>
    </w:rPr>
  </w:style>
  <w:style w:type="character" w:customStyle="1" w:styleId="Heading5Char">
    <w:name w:val="Heading 5 Char"/>
    <w:basedOn w:val="DefaultParagraphFont"/>
    <w:link w:val="Heading5"/>
    <w:uiPriority w:val="9"/>
    <w:rsid w:val="12EB6D5B"/>
    <w:rPr>
      <w:rFonts w:asciiTheme="majorHAnsi" w:eastAsiaTheme="majorEastAsia" w:hAnsiTheme="majorHAnsi" w:cstheme="majorBidi"/>
      <w:noProof w:val="0"/>
      <w:color w:val="2F5496" w:themeColor="accent1" w:themeShade="BF"/>
      <w:lang w:val="en-GB"/>
    </w:rPr>
  </w:style>
  <w:style w:type="character" w:customStyle="1" w:styleId="Heading6Char">
    <w:name w:val="Heading 6 Char"/>
    <w:basedOn w:val="DefaultParagraphFont"/>
    <w:link w:val="Heading6"/>
    <w:uiPriority w:val="9"/>
    <w:rsid w:val="12EB6D5B"/>
    <w:rPr>
      <w:rFonts w:asciiTheme="majorHAnsi" w:eastAsiaTheme="majorEastAsia" w:hAnsiTheme="majorHAnsi" w:cstheme="majorBidi"/>
      <w:noProof w:val="0"/>
      <w:color w:val="1F3763"/>
      <w:lang w:val="en-GB"/>
    </w:rPr>
  </w:style>
  <w:style w:type="character" w:customStyle="1" w:styleId="Heading7Char">
    <w:name w:val="Heading 7 Char"/>
    <w:basedOn w:val="DefaultParagraphFont"/>
    <w:link w:val="Heading7"/>
    <w:uiPriority w:val="9"/>
    <w:rsid w:val="12EB6D5B"/>
    <w:rPr>
      <w:rFonts w:asciiTheme="majorHAnsi" w:eastAsiaTheme="majorEastAsia" w:hAnsiTheme="majorHAnsi" w:cstheme="majorBidi"/>
      <w:i/>
      <w:iCs/>
      <w:noProof w:val="0"/>
      <w:color w:val="1F3763"/>
      <w:lang w:val="en-GB"/>
    </w:rPr>
  </w:style>
  <w:style w:type="character" w:customStyle="1" w:styleId="Heading8Char">
    <w:name w:val="Heading 8 Char"/>
    <w:basedOn w:val="DefaultParagraphFont"/>
    <w:link w:val="Heading8"/>
    <w:uiPriority w:val="9"/>
    <w:rsid w:val="12EB6D5B"/>
    <w:rPr>
      <w:rFonts w:asciiTheme="majorHAnsi" w:eastAsiaTheme="majorEastAsia" w:hAnsiTheme="majorHAnsi" w:cstheme="majorBidi"/>
      <w:noProof w:val="0"/>
      <w:color w:val="272727"/>
      <w:sz w:val="21"/>
      <w:szCs w:val="21"/>
      <w:lang w:val="en-GB"/>
    </w:rPr>
  </w:style>
  <w:style w:type="character" w:customStyle="1" w:styleId="Heading9Char">
    <w:name w:val="Heading 9 Char"/>
    <w:basedOn w:val="DefaultParagraphFont"/>
    <w:link w:val="Heading9"/>
    <w:uiPriority w:val="9"/>
    <w:rsid w:val="12EB6D5B"/>
    <w:rPr>
      <w:rFonts w:asciiTheme="majorHAnsi" w:eastAsiaTheme="majorEastAsia" w:hAnsiTheme="majorHAnsi" w:cstheme="majorBidi"/>
      <w:i/>
      <w:iCs/>
      <w:noProof w:val="0"/>
      <w:color w:val="272727"/>
      <w:sz w:val="21"/>
      <w:szCs w:val="21"/>
      <w:lang w:val="en-GB"/>
    </w:rPr>
  </w:style>
  <w:style w:type="character" w:customStyle="1" w:styleId="TitleChar">
    <w:name w:val="Title Char"/>
    <w:basedOn w:val="DefaultParagraphFont"/>
    <w:link w:val="Title"/>
    <w:uiPriority w:val="10"/>
    <w:rsid w:val="12EB6D5B"/>
    <w:rPr>
      <w:rFonts w:asciiTheme="majorHAnsi" w:eastAsiaTheme="majorEastAsia" w:hAnsiTheme="majorHAnsi" w:cstheme="majorBidi"/>
      <w:noProof w:val="0"/>
      <w:sz w:val="56"/>
      <w:szCs w:val="56"/>
      <w:lang w:val="en-GB"/>
    </w:rPr>
  </w:style>
  <w:style w:type="character" w:customStyle="1" w:styleId="SubtitleChar">
    <w:name w:val="Subtitle Char"/>
    <w:basedOn w:val="DefaultParagraphFont"/>
    <w:link w:val="Subtitle"/>
    <w:uiPriority w:val="11"/>
    <w:rsid w:val="12EB6D5B"/>
    <w:rPr>
      <w:rFonts w:asciiTheme="minorHAnsi" w:eastAsiaTheme="minorEastAsia" w:hAnsiTheme="minorHAnsi" w:cstheme="minorBidi"/>
      <w:noProof w:val="0"/>
      <w:color w:val="5A5A5A"/>
      <w:lang w:val="en-GB"/>
    </w:rPr>
  </w:style>
  <w:style w:type="character" w:customStyle="1" w:styleId="QuoteChar">
    <w:name w:val="Quote Char"/>
    <w:basedOn w:val="DefaultParagraphFont"/>
    <w:link w:val="Quote"/>
    <w:uiPriority w:val="29"/>
    <w:rsid w:val="12EB6D5B"/>
    <w:rPr>
      <w:i/>
      <w:iCs/>
      <w:noProof w:val="0"/>
      <w:color w:val="404040" w:themeColor="text1" w:themeTint="BF"/>
      <w:lang w:val="en-GB"/>
    </w:rPr>
  </w:style>
  <w:style w:type="character" w:customStyle="1" w:styleId="IntenseQuoteChar">
    <w:name w:val="Intense Quote Char"/>
    <w:basedOn w:val="DefaultParagraphFont"/>
    <w:link w:val="IntenseQuote"/>
    <w:uiPriority w:val="30"/>
    <w:rsid w:val="12EB6D5B"/>
    <w:rPr>
      <w:i/>
      <w:iCs/>
      <w:noProof w:val="0"/>
      <w:color w:val="4472C4" w:themeColor="accent1"/>
      <w:lang w:val="en-GB"/>
    </w:rPr>
  </w:style>
  <w:style w:type="paragraph" w:styleId="TOC1">
    <w:name w:val="toc 1"/>
    <w:basedOn w:val="Normal"/>
    <w:next w:val="Normal"/>
    <w:uiPriority w:val="39"/>
    <w:unhideWhenUsed/>
    <w:rsid w:val="12EB6D5B"/>
    <w:pPr>
      <w:spacing w:after="100"/>
    </w:pPr>
  </w:style>
  <w:style w:type="paragraph" w:styleId="TOC2">
    <w:name w:val="toc 2"/>
    <w:basedOn w:val="Normal"/>
    <w:next w:val="Normal"/>
    <w:uiPriority w:val="39"/>
    <w:unhideWhenUsed/>
    <w:rsid w:val="12EB6D5B"/>
    <w:pPr>
      <w:spacing w:after="100"/>
      <w:ind w:left="220"/>
    </w:pPr>
  </w:style>
  <w:style w:type="paragraph" w:styleId="TOC3">
    <w:name w:val="toc 3"/>
    <w:basedOn w:val="Normal"/>
    <w:next w:val="Normal"/>
    <w:uiPriority w:val="39"/>
    <w:unhideWhenUsed/>
    <w:rsid w:val="12EB6D5B"/>
    <w:pPr>
      <w:spacing w:after="100"/>
      <w:ind w:left="440"/>
    </w:pPr>
  </w:style>
  <w:style w:type="paragraph" w:styleId="TOC4">
    <w:name w:val="toc 4"/>
    <w:basedOn w:val="Normal"/>
    <w:next w:val="Normal"/>
    <w:uiPriority w:val="39"/>
    <w:unhideWhenUsed/>
    <w:rsid w:val="12EB6D5B"/>
    <w:pPr>
      <w:spacing w:after="100"/>
      <w:ind w:left="660"/>
    </w:pPr>
  </w:style>
  <w:style w:type="paragraph" w:styleId="TOC5">
    <w:name w:val="toc 5"/>
    <w:basedOn w:val="Normal"/>
    <w:next w:val="Normal"/>
    <w:uiPriority w:val="39"/>
    <w:unhideWhenUsed/>
    <w:rsid w:val="12EB6D5B"/>
    <w:pPr>
      <w:spacing w:after="100"/>
      <w:ind w:left="880"/>
    </w:pPr>
  </w:style>
  <w:style w:type="paragraph" w:styleId="TOC6">
    <w:name w:val="toc 6"/>
    <w:basedOn w:val="Normal"/>
    <w:next w:val="Normal"/>
    <w:uiPriority w:val="39"/>
    <w:unhideWhenUsed/>
    <w:rsid w:val="12EB6D5B"/>
    <w:pPr>
      <w:spacing w:after="100"/>
      <w:ind w:left="1100"/>
    </w:pPr>
  </w:style>
  <w:style w:type="paragraph" w:styleId="TOC7">
    <w:name w:val="toc 7"/>
    <w:basedOn w:val="Normal"/>
    <w:next w:val="Normal"/>
    <w:uiPriority w:val="39"/>
    <w:unhideWhenUsed/>
    <w:rsid w:val="12EB6D5B"/>
    <w:pPr>
      <w:spacing w:after="100"/>
      <w:ind w:left="1320"/>
    </w:pPr>
  </w:style>
  <w:style w:type="paragraph" w:styleId="TOC8">
    <w:name w:val="toc 8"/>
    <w:basedOn w:val="Normal"/>
    <w:next w:val="Normal"/>
    <w:uiPriority w:val="39"/>
    <w:unhideWhenUsed/>
    <w:rsid w:val="12EB6D5B"/>
    <w:pPr>
      <w:spacing w:after="100"/>
      <w:ind w:left="1540"/>
    </w:pPr>
  </w:style>
  <w:style w:type="paragraph" w:styleId="TOC9">
    <w:name w:val="toc 9"/>
    <w:basedOn w:val="Normal"/>
    <w:next w:val="Normal"/>
    <w:uiPriority w:val="39"/>
    <w:unhideWhenUsed/>
    <w:rsid w:val="12EB6D5B"/>
    <w:pPr>
      <w:spacing w:after="100"/>
      <w:ind w:left="1760"/>
    </w:pPr>
  </w:style>
  <w:style w:type="paragraph" w:styleId="EndnoteText">
    <w:name w:val="endnote text"/>
    <w:basedOn w:val="Normal"/>
    <w:link w:val="EndnoteTextChar"/>
    <w:uiPriority w:val="99"/>
    <w:semiHidden/>
    <w:unhideWhenUsed/>
    <w:rsid w:val="12EB6D5B"/>
    <w:pPr>
      <w:spacing w:after="0"/>
    </w:pPr>
    <w:rPr>
      <w:sz w:val="20"/>
      <w:szCs w:val="20"/>
    </w:rPr>
  </w:style>
  <w:style w:type="character" w:customStyle="1" w:styleId="EndnoteTextChar">
    <w:name w:val="Endnote Text Char"/>
    <w:basedOn w:val="DefaultParagraphFont"/>
    <w:link w:val="EndnoteText"/>
    <w:uiPriority w:val="99"/>
    <w:semiHidden/>
    <w:rsid w:val="12EB6D5B"/>
    <w:rPr>
      <w:noProof w:val="0"/>
      <w:sz w:val="20"/>
      <w:szCs w:val="20"/>
      <w:lang w:val="en-GB"/>
    </w:rPr>
  </w:style>
  <w:style w:type="paragraph" w:styleId="Footer">
    <w:name w:val="footer"/>
    <w:basedOn w:val="Normal"/>
    <w:link w:val="FooterChar"/>
    <w:uiPriority w:val="99"/>
    <w:unhideWhenUsed/>
    <w:rsid w:val="12EB6D5B"/>
    <w:pPr>
      <w:tabs>
        <w:tab w:val="center" w:pos="4680"/>
        <w:tab w:val="right" w:pos="9360"/>
      </w:tabs>
      <w:spacing w:after="0"/>
    </w:pPr>
  </w:style>
  <w:style w:type="character" w:customStyle="1" w:styleId="FooterChar">
    <w:name w:val="Footer Char"/>
    <w:basedOn w:val="DefaultParagraphFont"/>
    <w:link w:val="Footer"/>
    <w:uiPriority w:val="99"/>
    <w:rsid w:val="12EB6D5B"/>
    <w:rPr>
      <w:noProof w:val="0"/>
      <w:lang w:val="en-GB"/>
    </w:rPr>
  </w:style>
  <w:style w:type="paragraph" w:styleId="FootnoteText">
    <w:name w:val="footnote text"/>
    <w:basedOn w:val="Normal"/>
    <w:link w:val="FootnoteTextChar"/>
    <w:uiPriority w:val="99"/>
    <w:semiHidden/>
    <w:unhideWhenUsed/>
    <w:rsid w:val="12EB6D5B"/>
    <w:pPr>
      <w:spacing w:after="0"/>
    </w:pPr>
    <w:rPr>
      <w:sz w:val="20"/>
      <w:szCs w:val="20"/>
    </w:rPr>
  </w:style>
  <w:style w:type="character" w:customStyle="1" w:styleId="FootnoteTextChar">
    <w:name w:val="Footnote Text Char"/>
    <w:basedOn w:val="DefaultParagraphFont"/>
    <w:link w:val="FootnoteText"/>
    <w:uiPriority w:val="99"/>
    <w:semiHidden/>
    <w:rsid w:val="12EB6D5B"/>
    <w:rPr>
      <w:noProof w:val="0"/>
      <w:sz w:val="20"/>
      <w:szCs w:val="20"/>
      <w:lang w:val="en-GB"/>
    </w:rPr>
  </w:style>
  <w:style w:type="paragraph" w:styleId="Header">
    <w:name w:val="header"/>
    <w:basedOn w:val="Normal"/>
    <w:link w:val="HeaderChar"/>
    <w:uiPriority w:val="99"/>
    <w:unhideWhenUsed/>
    <w:rsid w:val="12EB6D5B"/>
    <w:pPr>
      <w:tabs>
        <w:tab w:val="center" w:pos="4680"/>
        <w:tab w:val="right" w:pos="9360"/>
      </w:tabs>
      <w:spacing w:after="0"/>
    </w:pPr>
  </w:style>
  <w:style w:type="character" w:customStyle="1" w:styleId="HeaderChar">
    <w:name w:val="Header Char"/>
    <w:basedOn w:val="DefaultParagraphFont"/>
    <w:link w:val="Header"/>
    <w:uiPriority w:val="99"/>
    <w:rsid w:val="12EB6D5B"/>
    <w:rPr>
      <w:noProof w:val="0"/>
      <w:lang w:val="en-GB"/>
    </w:rPr>
  </w:style>
  <w:style w:type="character" w:styleId="PlaceholderText">
    <w:name w:val="Placeholder Text"/>
    <w:basedOn w:val="DefaultParagraphFont"/>
    <w:uiPriority w:val="99"/>
    <w:semiHidden/>
    <w:rsid w:val="00226898"/>
    <w:rPr>
      <w:color w:val="808080"/>
    </w:rPr>
  </w:style>
  <w:style w:type="paragraph" w:styleId="Caption">
    <w:name w:val="caption"/>
    <w:basedOn w:val="Normal"/>
    <w:next w:val="Normal"/>
    <w:uiPriority w:val="35"/>
    <w:unhideWhenUsed/>
    <w:qFormat/>
    <w:rsid w:val="00624B66"/>
    <w:pPr>
      <w:spacing w:after="200" w:line="240" w:lineRule="auto"/>
    </w:pPr>
    <w:rPr>
      <w:i/>
      <w:iCs/>
      <w:color w:val="44546A" w:themeColor="text2"/>
      <w:sz w:val="18"/>
      <w:szCs w:val="18"/>
    </w:rPr>
  </w:style>
  <w:style w:type="table" w:styleId="TableGrid">
    <w:name w:val="Table Grid"/>
    <w:basedOn w:val="TableNormal"/>
    <w:uiPriority w:val="39"/>
    <w:rsid w:val="00342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C94A41"/>
    <w:rPr>
      <w:sz w:val="16"/>
      <w:szCs w:val="16"/>
    </w:rPr>
  </w:style>
  <w:style w:type="paragraph" w:styleId="CommentText">
    <w:name w:val="annotation text"/>
    <w:basedOn w:val="Normal"/>
    <w:link w:val="CommentTextChar"/>
    <w:uiPriority w:val="99"/>
    <w:semiHidden/>
    <w:unhideWhenUsed/>
    <w:rsid w:val="00C94A41"/>
    <w:pPr>
      <w:spacing w:line="240" w:lineRule="auto"/>
    </w:pPr>
    <w:rPr>
      <w:sz w:val="20"/>
      <w:szCs w:val="20"/>
    </w:rPr>
  </w:style>
  <w:style w:type="character" w:customStyle="1" w:styleId="CommentTextChar">
    <w:name w:val="Comment Text Char"/>
    <w:basedOn w:val="DefaultParagraphFont"/>
    <w:link w:val="CommentText"/>
    <w:uiPriority w:val="99"/>
    <w:semiHidden/>
    <w:rsid w:val="00C94A41"/>
    <w:rPr>
      <w:sz w:val="20"/>
      <w:szCs w:val="20"/>
      <w:lang w:val="en-GB"/>
    </w:rPr>
  </w:style>
  <w:style w:type="paragraph" w:styleId="CommentSubject">
    <w:name w:val="annotation subject"/>
    <w:basedOn w:val="CommentText"/>
    <w:next w:val="CommentText"/>
    <w:link w:val="CommentSubjectChar"/>
    <w:uiPriority w:val="99"/>
    <w:semiHidden/>
    <w:unhideWhenUsed/>
    <w:rsid w:val="00C94A41"/>
    <w:rPr>
      <w:b/>
      <w:bCs/>
    </w:rPr>
  </w:style>
  <w:style w:type="character" w:customStyle="1" w:styleId="CommentSubjectChar">
    <w:name w:val="Comment Subject Char"/>
    <w:basedOn w:val="CommentTextChar"/>
    <w:link w:val="CommentSubject"/>
    <w:uiPriority w:val="99"/>
    <w:semiHidden/>
    <w:rsid w:val="00C94A41"/>
    <w:rPr>
      <w:b/>
      <w:bCs/>
      <w:sz w:val="20"/>
      <w:szCs w:val="20"/>
      <w:lang w:val="en-GB"/>
    </w:rPr>
  </w:style>
  <w:style w:type="paragraph" w:styleId="Bibliography">
    <w:name w:val="Bibliography"/>
    <w:basedOn w:val="Normal"/>
    <w:next w:val="Normal"/>
    <w:uiPriority w:val="37"/>
    <w:unhideWhenUsed/>
    <w:rsid w:val="007034E5"/>
    <w:pPr>
      <w:spacing w:after="0" w:line="240" w:lineRule="auto"/>
      <w:ind w:left="720" w:hanging="720"/>
    </w:pPr>
  </w:style>
  <w:style w:type="paragraph" w:styleId="NoSpacing">
    <w:name w:val="No Spacing"/>
    <w:uiPriority w:val="1"/>
    <w:qFormat/>
    <w:rsid w:val="003F239A"/>
    <w:pPr>
      <w:spacing w:after="0" w:line="240" w:lineRule="auto"/>
    </w:pPr>
    <w:rPr>
      <w:lang w:val="en-GB"/>
    </w:rPr>
  </w:style>
  <w:style w:type="paragraph" w:styleId="Revision">
    <w:name w:val="Revision"/>
    <w:hidden/>
    <w:uiPriority w:val="99"/>
    <w:semiHidden/>
    <w:rsid w:val="00B14BEC"/>
    <w:pPr>
      <w:spacing w:after="0" w:line="240" w:lineRule="auto"/>
    </w:pPr>
    <w:rPr>
      <w:lang w:val="en-GB"/>
    </w:rPr>
  </w:style>
  <w:style w:type="numbering" w:customStyle="1" w:styleId="CurrentList1">
    <w:name w:val="Current List1"/>
    <w:uiPriority w:val="99"/>
    <w:rsid w:val="003D6595"/>
    <w:pPr>
      <w:numPr>
        <w:numId w:val="13"/>
      </w:numPr>
    </w:pPr>
  </w:style>
  <w:style w:type="numbering" w:customStyle="1" w:styleId="CurrentList2">
    <w:name w:val="Current List2"/>
    <w:uiPriority w:val="99"/>
    <w:rsid w:val="003D6595"/>
    <w:pPr>
      <w:numPr>
        <w:numId w:val="14"/>
      </w:numPr>
    </w:pPr>
  </w:style>
  <w:style w:type="numbering" w:customStyle="1" w:styleId="CurrentList3">
    <w:name w:val="Current List3"/>
    <w:uiPriority w:val="99"/>
    <w:rsid w:val="003D6595"/>
    <w:pPr>
      <w:numPr>
        <w:numId w:val="15"/>
      </w:numPr>
    </w:pPr>
  </w:style>
  <w:style w:type="numbering" w:customStyle="1" w:styleId="CurrentList4">
    <w:name w:val="Current List4"/>
    <w:uiPriority w:val="99"/>
    <w:rsid w:val="003D6595"/>
    <w:pPr>
      <w:numPr>
        <w:numId w:val="16"/>
      </w:numPr>
    </w:pPr>
  </w:style>
  <w:style w:type="numbering" w:customStyle="1" w:styleId="CurrentList5">
    <w:name w:val="Current List5"/>
    <w:uiPriority w:val="99"/>
    <w:rsid w:val="00F74737"/>
    <w:pPr>
      <w:numPr>
        <w:numId w:val="17"/>
      </w:numPr>
    </w:pPr>
  </w:style>
  <w:style w:type="numbering" w:customStyle="1" w:styleId="CurrentList6">
    <w:name w:val="Current List6"/>
    <w:uiPriority w:val="99"/>
    <w:rsid w:val="00F74737"/>
    <w:pPr>
      <w:numPr>
        <w:numId w:val="18"/>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6301939">
      <w:bodyDiv w:val="1"/>
      <w:marLeft w:val="0"/>
      <w:marRight w:val="0"/>
      <w:marTop w:val="0"/>
      <w:marBottom w:val="0"/>
      <w:divBdr>
        <w:top w:val="none" w:sz="0" w:space="0" w:color="auto"/>
        <w:left w:val="none" w:sz="0" w:space="0" w:color="auto"/>
        <w:bottom w:val="none" w:sz="0" w:space="0" w:color="auto"/>
        <w:right w:val="none" w:sz="0" w:space="0" w:color="auto"/>
      </w:divBdr>
    </w:div>
    <w:div w:id="371271082">
      <w:bodyDiv w:val="1"/>
      <w:marLeft w:val="0"/>
      <w:marRight w:val="0"/>
      <w:marTop w:val="0"/>
      <w:marBottom w:val="0"/>
      <w:divBdr>
        <w:top w:val="none" w:sz="0" w:space="0" w:color="auto"/>
        <w:left w:val="none" w:sz="0" w:space="0" w:color="auto"/>
        <w:bottom w:val="none" w:sz="0" w:space="0" w:color="auto"/>
        <w:right w:val="none" w:sz="0" w:space="0" w:color="auto"/>
      </w:divBdr>
    </w:div>
    <w:div w:id="417755013">
      <w:bodyDiv w:val="1"/>
      <w:marLeft w:val="0"/>
      <w:marRight w:val="0"/>
      <w:marTop w:val="0"/>
      <w:marBottom w:val="0"/>
      <w:divBdr>
        <w:top w:val="none" w:sz="0" w:space="0" w:color="auto"/>
        <w:left w:val="none" w:sz="0" w:space="0" w:color="auto"/>
        <w:bottom w:val="none" w:sz="0" w:space="0" w:color="auto"/>
        <w:right w:val="none" w:sz="0" w:space="0" w:color="auto"/>
      </w:divBdr>
    </w:div>
    <w:div w:id="436607443">
      <w:bodyDiv w:val="1"/>
      <w:marLeft w:val="0"/>
      <w:marRight w:val="0"/>
      <w:marTop w:val="0"/>
      <w:marBottom w:val="0"/>
      <w:divBdr>
        <w:top w:val="none" w:sz="0" w:space="0" w:color="auto"/>
        <w:left w:val="none" w:sz="0" w:space="0" w:color="auto"/>
        <w:bottom w:val="none" w:sz="0" w:space="0" w:color="auto"/>
        <w:right w:val="none" w:sz="0" w:space="0" w:color="auto"/>
      </w:divBdr>
    </w:div>
    <w:div w:id="627931935">
      <w:bodyDiv w:val="1"/>
      <w:marLeft w:val="0"/>
      <w:marRight w:val="0"/>
      <w:marTop w:val="0"/>
      <w:marBottom w:val="0"/>
      <w:divBdr>
        <w:top w:val="none" w:sz="0" w:space="0" w:color="auto"/>
        <w:left w:val="none" w:sz="0" w:space="0" w:color="auto"/>
        <w:bottom w:val="none" w:sz="0" w:space="0" w:color="auto"/>
        <w:right w:val="none" w:sz="0" w:space="0" w:color="auto"/>
      </w:divBdr>
    </w:div>
    <w:div w:id="843397546">
      <w:bodyDiv w:val="1"/>
      <w:marLeft w:val="0"/>
      <w:marRight w:val="0"/>
      <w:marTop w:val="0"/>
      <w:marBottom w:val="0"/>
      <w:divBdr>
        <w:top w:val="none" w:sz="0" w:space="0" w:color="auto"/>
        <w:left w:val="none" w:sz="0" w:space="0" w:color="auto"/>
        <w:bottom w:val="none" w:sz="0" w:space="0" w:color="auto"/>
        <w:right w:val="none" w:sz="0" w:space="0" w:color="auto"/>
      </w:divBdr>
    </w:div>
    <w:div w:id="935744187">
      <w:bodyDiv w:val="1"/>
      <w:marLeft w:val="0"/>
      <w:marRight w:val="0"/>
      <w:marTop w:val="0"/>
      <w:marBottom w:val="0"/>
      <w:divBdr>
        <w:top w:val="none" w:sz="0" w:space="0" w:color="auto"/>
        <w:left w:val="none" w:sz="0" w:space="0" w:color="auto"/>
        <w:bottom w:val="none" w:sz="0" w:space="0" w:color="auto"/>
        <w:right w:val="none" w:sz="0" w:space="0" w:color="auto"/>
      </w:divBdr>
    </w:div>
    <w:div w:id="1185903501">
      <w:bodyDiv w:val="1"/>
      <w:marLeft w:val="0"/>
      <w:marRight w:val="0"/>
      <w:marTop w:val="0"/>
      <w:marBottom w:val="0"/>
      <w:divBdr>
        <w:top w:val="none" w:sz="0" w:space="0" w:color="auto"/>
        <w:left w:val="none" w:sz="0" w:space="0" w:color="auto"/>
        <w:bottom w:val="none" w:sz="0" w:space="0" w:color="auto"/>
        <w:right w:val="none" w:sz="0" w:space="0" w:color="auto"/>
      </w:divBdr>
    </w:div>
    <w:div w:id="1270746624">
      <w:bodyDiv w:val="1"/>
      <w:marLeft w:val="0"/>
      <w:marRight w:val="0"/>
      <w:marTop w:val="0"/>
      <w:marBottom w:val="0"/>
      <w:divBdr>
        <w:top w:val="none" w:sz="0" w:space="0" w:color="auto"/>
        <w:left w:val="none" w:sz="0" w:space="0" w:color="auto"/>
        <w:bottom w:val="none" w:sz="0" w:space="0" w:color="auto"/>
        <w:right w:val="none" w:sz="0" w:space="0" w:color="auto"/>
      </w:divBdr>
    </w:div>
    <w:div w:id="17841094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microsoft.com/office/2016/09/relationships/commentsIds" Target="commentsIds.xml"/><Relationship Id="rId13" Type="http://schemas.openxmlformats.org/officeDocument/2006/relationships/image" Target="media/image4.jpeg"/><Relationship Id="rId18" Type="http://schemas.openxmlformats.org/officeDocument/2006/relationships/image" Target="media/image9.jpeg"/><Relationship Id="rId26" Type="http://schemas.microsoft.com/office/2011/relationships/people" Target="people.xml"/><Relationship Id="rId3" Type="http://schemas.openxmlformats.org/officeDocument/2006/relationships/styles" Target="styles.xml"/><Relationship Id="rId21" Type="http://schemas.openxmlformats.org/officeDocument/2006/relationships/image" Target="media/image12.jpeg"/><Relationship Id="rId7" Type="http://schemas.microsoft.com/office/2011/relationships/commentsExtended" Target="commentsExtended.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1.emf"/><Relationship Id="rId1" Type="http://schemas.openxmlformats.org/officeDocument/2006/relationships/customXml" Target="../customXml/item1.xml"/><Relationship Id="rId6" Type="http://schemas.openxmlformats.org/officeDocument/2006/relationships/comments" Target="comments.xml"/><Relationship Id="rId11" Type="http://schemas.openxmlformats.org/officeDocument/2006/relationships/image" Target="media/image2.jpeg"/><Relationship Id="rId24" Type="http://schemas.openxmlformats.org/officeDocument/2006/relationships/image" Target="media/image15.jpeg"/><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jpeg"/><Relationship Id="rId10" Type="http://schemas.openxmlformats.org/officeDocument/2006/relationships/image" Target="media/image1.jpeg"/><Relationship Id="rId19" Type="http://schemas.openxmlformats.org/officeDocument/2006/relationships/image" Target="media/image10.jpeg"/><Relationship Id="rId4" Type="http://schemas.openxmlformats.org/officeDocument/2006/relationships/settings" Target="settings.xml"/><Relationship Id="rId9" Type="http://schemas.microsoft.com/office/2018/08/relationships/commentsExtensible" Target="commentsExtensible.xml"/><Relationship Id="rId14" Type="http://schemas.openxmlformats.org/officeDocument/2006/relationships/image" Target="media/image5.png"/><Relationship Id="rId22" Type="http://schemas.openxmlformats.org/officeDocument/2006/relationships/image" Target="media/image13.jpe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D9CA7D9-968D-C546-818B-CA6AFB3E50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29</Pages>
  <Words>29726</Words>
  <Characters>169439</Characters>
  <Application>Microsoft Office Word</Application>
  <DocSecurity>0</DocSecurity>
  <Lines>1411</Lines>
  <Paragraphs>397</Paragraphs>
  <ScaleCrop>false</ScaleCrop>
  <Company/>
  <LinksUpToDate>false</LinksUpToDate>
  <CharactersWithSpaces>198768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Francesco Polazzo</dc:creator>
  <cp:keywords/>
  <dc:description/>
  <cp:lastModifiedBy>Francesco Polazzo</cp:lastModifiedBy>
  <cp:revision>2</cp:revision>
  <cp:lastPrinted>2023-07-18T12:22:00Z</cp:lastPrinted>
  <dcterms:created xsi:type="dcterms:W3CDTF">2023-07-18T14:03:00Z</dcterms:created>
  <dcterms:modified xsi:type="dcterms:W3CDTF">2023-07-18T14:03:00Z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zotero-version="6.0.26"&gt;&lt;session id="q7yuC0cJ"/&gt;&lt;style id="http://www.zotero.org/styles/ecology-letters" hasBibliography="1" bibliographyStyleHasBeenSet="1"/&gt;&lt;prefs&gt;&lt;pref name="fieldType" value="Field"/&gt;&lt;/prefs&gt;&lt;/data&gt;</vt:lpwstr>
  </property>
</Properties>
</file>